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8190"/>
        <w:gridCol w:w="90"/>
      </w:tblGrid>
      <w:tr w:rsidR="00354E53" w:rsidRPr="00292658" w14:paraId="474115B2" w14:textId="77777777" w:rsidTr="003D1091">
        <w:trPr>
          <w:trHeight w:val="432"/>
        </w:trPr>
        <w:tc>
          <w:tcPr>
            <w:tcW w:w="12330" w:type="dxa"/>
            <w:gridSpan w:val="3"/>
            <w:shd w:val="clear" w:color="auto" w:fill="48484A" w:themeFill="text1"/>
          </w:tcPr>
          <w:p w14:paraId="429773C5" w14:textId="77777777" w:rsidR="00354E53" w:rsidRPr="00292658" w:rsidRDefault="00354E53" w:rsidP="003B5AA0">
            <w:pPr>
              <w:rPr>
                <w:rFonts w:cs="Arial"/>
              </w:rPr>
            </w:pPr>
            <w:bookmarkStart w:id="1" w:name="_Hlk480209385"/>
            <w:bookmarkStart w:id="2" w:name="_Toc364696477"/>
            <w:bookmarkEnd w:id="1"/>
          </w:p>
        </w:tc>
      </w:tr>
      <w:tr w:rsidR="00357C2B" w:rsidRPr="00292658" w14:paraId="48B25E6A" w14:textId="77777777" w:rsidTr="00DA4333">
        <w:trPr>
          <w:gridAfter w:val="1"/>
          <w:wAfter w:w="90" w:type="dxa"/>
          <w:trHeight w:hRule="exact" w:val="4896"/>
        </w:trPr>
        <w:tc>
          <w:tcPr>
            <w:tcW w:w="4050" w:type="dxa"/>
          </w:tcPr>
          <w:p w14:paraId="26EA324B" w14:textId="5E4F39AD" w:rsidR="00357C2B" w:rsidRPr="00292658" w:rsidRDefault="00224ABD" w:rsidP="003028D2">
            <w:pPr>
              <w:ind w:left="-115"/>
            </w:pPr>
            <w:r w:rsidRPr="00964DF6">
              <w:rPr>
                <w:noProof/>
              </w:rPr>
              <w:drawing>
                <wp:inline distT="0" distB="0" distL="0" distR="0" wp14:anchorId="3A2F0F42" wp14:editId="0795D79B">
                  <wp:extent cx="2670048" cy="315285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0805" t="21448" r="1472" b="2166"/>
                          <a:stretch/>
                        </pic:blipFill>
                        <pic:spPr bwMode="auto">
                          <a:xfrm>
                            <a:off x="0" y="0"/>
                            <a:ext cx="2683693" cy="3168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190" w:type="dxa"/>
          </w:tcPr>
          <w:p w14:paraId="01983EEB" w14:textId="20647B2A" w:rsidR="00357C2B" w:rsidRPr="00292658" w:rsidRDefault="00ED5784" w:rsidP="003028D2">
            <w:pPr>
              <w:ind w:left="-115"/>
            </w:pPr>
            <w:r w:rsidRPr="00ED5784">
              <w:rPr>
                <w:noProof/>
              </w:rPr>
              <w:drawing>
                <wp:inline distT="0" distB="0" distL="0" distR="0" wp14:anchorId="3C3E550F" wp14:editId="6BA87BF8">
                  <wp:extent cx="5927112" cy="3328416"/>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043" cy="3331185"/>
                          </a:xfrm>
                          <a:prstGeom prst="rect">
                            <a:avLst/>
                          </a:prstGeom>
                          <a:noFill/>
                          <a:ln>
                            <a:noFill/>
                          </a:ln>
                        </pic:spPr>
                      </pic:pic>
                    </a:graphicData>
                  </a:graphic>
                </wp:inline>
              </w:drawing>
            </w:r>
          </w:p>
        </w:tc>
      </w:tr>
      <w:tr w:rsidR="00354E53" w:rsidRPr="00292658" w14:paraId="1E7CA69E" w14:textId="77777777" w:rsidTr="006F08BB">
        <w:trPr>
          <w:trHeight w:hRule="exact" w:val="259"/>
        </w:trPr>
        <w:tc>
          <w:tcPr>
            <w:tcW w:w="12330" w:type="dxa"/>
            <w:gridSpan w:val="3"/>
            <w:shd w:val="clear" w:color="auto" w:fill="F68B1F" w:themeFill="background2"/>
          </w:tcPr>
          <w:p w14:paraId="7DDCE651" w14:textId="77777777" w:rsidR="00354E53" w:rsidRPr="00292658" w:rsidRDefault="00354E53" w:rsidP="00354E53">
            <w:pPr>
              <w:rPr>
                <w:rFonts w:cs="Arial"/>
              </w:rPr>
            </w:pPr>
          </w:p>
        </w:tc>
      </w:tr>
    </w:tbl>
    <w:p w14:paraId="2F10B22C" w14:textId="77777777" w:rsidR="00E30696" w:rsidRPr="00292658" w:rsidRDefault="00E30696" w:rsidP="00D04B61">
      <w:pPr>
        <w:rPr>
          <w:rFonts w:cs="Arial"/>
        </w:rPr>
      </w:pPr>
    </w:p>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single" w:sz="4" w:space="0" w:color="F68B1F" w:themeColor="background2"/>
        </w:tblBorders>
        <w:tblLayout w:type="fixed"/>
        <w:tblCellMar>
          <w:left w:w="115" w:type="dxa"/>
          <w:right w:w="115" w:type="dxa"/>
        </w:tblCellMar>
        <w:tblLook w:val="04A0" w:firstRow="1" w:lastRow="0" w:firstColumn="1" w:lastColumn="0" w:noHBand="0" w:noVBand="1"/>
      </w:tblPr>
      <w:tblGrid>
        <w:gridCol w:w="4050"/>
        <w:gridCol w:w="8190"/>
      </w:tblGrid>
      <w:tr w:rsidR="003C6DE7" w:rsidRPr="00C70444" w14:paraId="7DDD6EE5" w14:textId="77777777" w:rsidTr="0096383F">
        <w:trPr>
          <w:trHeight w:val="288"/>
        </w:trPr>
        <w:sdt>
          <w:sdtPr>
            <w:rPr>
              <w:rFonts w:ascii="Arial" w:hAnsi="Arial"/>
            </w:rPr>
            <w:id w:val="465252568"/>
            <w:placeholder>
              <w:docPart w:val="8B0195787F8D4DE5942B381DCC05C96F"/>
            </w:placeholder>
            <w:docPartList>
              <w:docPartGallery w:val="Quick Parts"/>
            </w:docPartList>
          </w:sdtPr>
          <w:sdtEndPr>
            <w:rPr>
              <w:color w:val="F68B1F" w:themeColor="background2"/>
            </w:rPr>
          </w:sdtEndPr>
          <w:sdtContent>
            <w:tc>
              <w:tcPr>
                <w:tcW w:w="4050" w:type="dxa"/>
                <w:vMerge w:val="restart"/>
                <w:vAlign w:val="bottom"/>
              </w:tcPr>
              <w:p w14:paraId="2E90135C" w14:textId="5C4CFD27" w:rsidR="003C6DE7" w:rsidRPr="00C70444" w:rsidRDefault="00B7065C" w:rsidP="003C6DE7">
                <w:pPr>
                  <w:jc w:val="right"/>
                  <w:rPr>
                    <w:rFonts w:ascii="Arial" w:hAnsi="Arial"/>
                  </w:rPr>
                </w:pPr>
                <w:r w:rsidRPr="00B7065C">
                  <w:rPr>
                    <w:rFonts w:ascii="Arial" w:hAnsi="Arial" w:cs="Arial"/>
                    <w:sz w:val="16"/>
                    <w:szCs w:val="16"/>
                  </w:rPr>
                  <w:t>180 Battery Street, Suite 350</w:t>
                </w:r>
                <w:r w:rsidRPr="00B7065C">
                  <w:rPr>
                    <w:rFonts w:ascii="Arial" w:hAnsi="Arial" w:cs="Arial"/>
                    <w:sz w:val="16"/>
                    <w:szCs w:val="16"/>
                  </w:rPr>
                  <w:br/>
                  <w:t>Burlington, VT 05401</w:t>
                </w:r>
                <w:r w:rsidRPr="00B7065C">
                  <w:rPr>
                    <w:rFonts w:ascii="Arial" w:hAnsi="Arial" w:cs="Arial"/>
                    <w:sz w:val="16"/>
                    <w:szCs w:val="16"/>
                  </w:rPr>
                  <w:br/>
                  <w:t>802.383.0118</w:t>
                </w:r>
                <w:r w:rsidRPr="00B7065C">
                  <w:rPr>
                    <w:rFonts w:ascii="Arial" w:hAnsi="Arial" w:cs="Arial"/>
                    <w:sz w:val="16"/>
                    <w:szCs w:val="16"/>
                  </w:rPr>
                  <w:br/>
                </w:r>
                <w:r w:rsidRPr="00B7065C">
                  <w:rPr>
                    <w:rFonts w:ascii="Arial" w:hAnsi="Arial" w:cs="Arial"/>
                    <w:b/>
                    <w:color w:val="F68B1F" w:themeColor="background2"/>
                    <w:sz w:val="16"/>
                    <w:szCs w:val="16"/>
                  </w:rPr>
                  <w:t>www.rsginc.com</w:t>
                </w:r>
              </w:p>
            </w:tc>
          </w:sdtContent>
        </w:sdt>
        <w:tc>
          <w:tcPr>
            <w:tcW w:w="8190" w:type="dxa"/>
            <w:vAlign w:val="bottom"/>
          </w:tcPr>
          <w:p w14:paraId="68436DF0" w14:textId="77777777" w:rsidR="003C6DE7" w:rsidRPr="00C70444" w:rsidRDefault="003C6DE7" w:rsidP="00E30CBC">
            <w:pPr>
              <w:ind w:right="1241"/>
              <w:rPr>
                <w:rFonts w:ascii="Arial" w:hAnsi="Arial"/>
                <w:color w:val="F68B1F" w:themeColor="background2"/>
              </w:rPr>
            </w:pPr>
            <w:r w:rsidRPr="00C70444">
              <w:rPr>
                <w:rFonts w:ascii="Arial" w:hAnsi="Arial" w:cs="Arial"/>
                <w:b/>
                <w:caps/>
                <w:color w:val="F68B1F" w:themeColor="background2"/>
                <w:sz w:val="16"/>
                <w:szCs w:val="16"/>
              </w:rPr>
              <w:t>prepared for:</w:t>
            </w:r>
          </w:p>
        </w:tc>
      </w:tr>
      <w:tr w:rsidR="003C6DE7" w:rsidRPr="00C70444" w14:paraId="547E02C9" w14:textId="77777777" w:rsidTr="0096383F">
        <w:trPr>
          <w:trHeight w:val="376"/>
        </w:trPr>
        <w:tc>
          <w:tcPr>
            <w:tcW w:w="4050" w:type="dxa"/>
            <w:vMerge/>
          </w:tcPr>
          <w:p w14:paraId="32F437CF" w14:textId="77777777" w:rsidR="003C6DE7" w:rsidRPr="00C70444" w:rsidRDefault="003C6DE7" w:rsidP="003C6DE7">
            <w:pPr>
              <w:spacing w:after="120" w:line="300" w:lineRule="atLeast"/>
              <w:rPr>
                <w:rFonts w:ascii="Arial" w:hAnsi="Arial"/>
              </w:rPr>
            </w:pPr>
          </w:p>
        </w:tc>
        <w:tc>
          <w:tcPr>
            <w:tcW w:w="8190" w:type="dxa"/>
          </w:tcPr>
          <w:sdt>
            <w:sdtPr>
              <w:rPr>
                <w:rFonts w:ascii="Arial" w:hAnsi="Arial" w:cs="Arial"/>
                <w:caps/>
                <w:sz w:val="20"/>
                <w:szCs w:val="20"/>
              </w:rPr>
              <w:alias w:val="Company"/>
              <w:tag w:val=""/>
              <w:id w:val="1231418275"/>
              <w:placeholder>
                <w:docPart w:val="DD859BCF27AC4AA1B5D0A50B5A1B8535"/>
              </w:placeholder>
              <w:dataBinding w:prefixMappings="xmlns:ns0='http://schemas.openxmlformats.org/officeDocument/2006/extended-properties' " w:xpath="/ns0:Properties[1]/ns0:Company[1]" w:storeItemID="{6668398D-A668-4E3E-A5EB-62B293D839F1}"/>
              <w:text/>
            </w:sdtPr>
            <w:sdtContent>
              <w:p w14:paraId="5E0DDA56" w14:textId="35D6BC9E" w:rsidR="003C6DE7" w:rsidRPr="00C70444" w:rsidRDefault="007B1C68" w:rsidP="00E30CBC">
                <w:pPr>
                  <w:ind w:right="1241"/>
                  <w:rPr>
                    <w:rFonts w:ascii="Arial" w:hAnsi="Arial" w:cs="Arial"/>
                    <w:caps/>
                    <w:sz w:val="20"/>
                    <w:szCs w:val="20"/>
                  </w:rPr>
                </w:pPr>
                <w:r>
                  <w:rPr>
                    <w:rFonts w:ascii="Arial" w:hAnsi="Arial" w:cs="Arial"/>
                    <w:caps/>
                    <w:sz w:val="20"/>
                    <w:szCs w:val="20"/>
                  </w:rPr>
                  <w:t>Town of Williston | CCRPC</w:t>
                </w:r>
              </w:p>
            </w:sdtContent>
          </w:sdt>
        </w:tc>
      </w:tr>
      <w:tr w:rsidR="003C6DE7" w:rsidRPr="00C70444" w14:paraId="4D20B457" w14:textId="77777777" w:rsidTr="0096383F">
        <w:trPr>
          <w:trHeight w:val="376"/>
        </w:trPr>
        <w:tc>
          <w:tcPr>
            <w:tcW w:w="4050" w:type="dxa"/>
            <w:vMerge/>
          </w:tcPr>
          <w:p w14:paraId="013DC84B" w14:textId="77777777" w:rsidR="003C6DE7" w:rsidRPr="00C70444" w:rsidRDefault="003C6DE7" w:rsidP="003C6DE7">
            <w:pPr>
              <w:spacing w:after="120" w:line="300" w:lineRule="atLeast"/>
              <w:rPr>
                <w:rFonts w:ascii="Arial" w:hAnsi="Arial"/>
              </w:rPr>
            </w:pPr>
          </w:p>
        </w:tc>
        <w:tc>
          <w:tcPr>
            <w:tcW w:w="8190" w:type="dxa"/>
            <w:vAlign w:val="bottom"/>
          </w:tcPr>
          <w:p w14:paraId="3A398E9B" w14:textId="77777777" w:rsidR="003C6DE7" w:rsidRPr="00C70444" w:rsidRDefault="003C6DE7" w:rsidP="00E30CBC">
            <w:pPr>
              <w:ind w:right="1241"/>
              <w:rPr>
                <w:rFonts w:ascii="Arial" w:hAnsi="Arial" w:cs="Arial"/>
                <w:b/>
                <w:caps/>
                <w:color w:val="F68B1F" w:themeColor="background2"/>
                <w:sz w:val="16"/>
                <w:szCs w:val="16"/>
              </w:rPr>
            </w:pPr>
            <w:r w:rsidRPr="00C70444">
              <w:rPr>
                <w:rFonts w:ascii="Arial" w:hAnsi="Arial" w:cs="Arial"/>
                <w:b/>
                <w:caps/>
                <w:color w:val="F68B1F" w:themeColor="background2"/>
                <w:sz w:val="16"/>
                <w:szCs w:val="16"/>
              </w:rPr>
              <w:t>Submitted By:</w:t>
            </w:r>
          </w:p>
        </w:tc>
      </w:tr>
      <w:tr w:rsidR="003C6DE7" w:rsidRPr="00C70444" w14:paraId="0AB02358" w14:textId="77777777" w:rsidTr="0096383F">
        <w:trPr>
          <w:trHeight w:val="376"/>
        </w:trPr>
        <w:tc>
          <w:tcPr>
            <w:tcW w:w="4050" w:type="dxa"/>
            <w:vMerge/>
          </w:tcPr>
          <w:p w14:paraId="7AB33F59" w14:textId="77777777" w:rsidR="003C6DE7" w:rsidRPr="00C70444" w:rsidRDefault="003C6DE7" w:rsidP="003C6DE7">
            <w:pPr>
              <w:spacing w:after="120" w:line="300" w:lineRule="atLeast"/>
              <w:rPr>
                <w:rFonts w:ascii="Arial" w:hAnsi="Arial"/>
              </w:rPr>
            </w:pPr>
          </w:p>
        </w:tc>
        <w:tc>
          <w:tcPr>
            <w:tcW w:w="8190" w:type="dxa"/>
          </w:tcPr>
          <w:p w14:paraId="4992400E" w14:textId="77777777" w:rsidR="003C6DE7" w:rsidRPr="00C70444" w:rsidRDefault="003C6DE7" w:rsidP="00E30CBC">
            <w:pPr>
              <w:ind w:right="1241"/>
              <w:rPr>
                <w:rFonts w:ascii="Arial" w:hAnsi="Arial" w:cs="Arial"/>
                <w:caps/>
                <w:sz w:val="20"/>
                <w:szCs w:val="20"/>
              </w:rPr>
            </w:pPr>
            <w:r w:rsidRPr="00C70444">
              <w:rPr>
                <w:rFonts w:ascii="Arial" w:hAnsi="Arial" w:cs="Arial"/>
                <w:caps/>
                <w:sz w:val="20"/>
                <w:szCs w:val="20"/>
              </w:rPr>
              <w:t>rsg</w:t>
            </w:r>
          </w:p>
        </w:tc>
      </w:tr>
      <w:tr w:rsidR="003C6DE7" w:rsidRPr="00C70444" w14:paraId="1ABD380E" w14:textId="77777777" w:rsidTr="0096383F">
        <w:trPr>
          <w:trHeight w:val="109"/>
        </w:trPr>
        <w:tc>
          <w:tcPr>
            <w:tcW w:w="4050" w:type="dxa"/>
            <w:vMerge/>
          </w:tcPr>
          <w:p w14:paraId="22489AAC" w14:textId="77777777" w:rsidR="003C6DE7" w:rsidRPr="00C70444" w:rsidRDefault="003C6DE7" w:rsidP="003C6DE7">
            <w:pPr>
              <w:spacing w:after="120" w:line="300" w:lineRule="atLeast"/>
              <w:rPr>
                <w:rFonts w:ascii="Arial" w:hAnsi="Arial"/>
              </w:rPr>
            </w:pPr>
          </w:p>
        </w:tc>
        <w:tc>
          <w:tcPr>
            <w:tcW w:w="8190" w:type="dxa"/>
          </w:tcPr>
          <w:p w14:paraId="566278B2" w14:textId="1098B768" w:rsidR="003C6DE7" w:rsidRPr="00C70444" w:rsidRDefault="003C6DE7" w:rsidP="00E30CBC">
            <w:pPr>
              <w:ind w:right="1241"/>
              <w:rPr>
                <w:rFonts w:ascii="Arial" w:hAnsi="Arial" w:cs="Arial"/>
                <w:b/>
                <w:caps/>
                <w:color w:val="F68B1F" w:themeColor="background2"/>
                <w:sz w:val="16"/>
                <w:szCs w:val="16"/>
              </w:rPr>
            </w:pPr>
          </w:p>
        </w:tc>
      </w:tr>
      <w:tr w:rsidR="003C6DE7" w:rsidRPr="00C70444" w14:paraId="30AD7144" w14:textId="77777777" w:rsidTr="0096383F">
        <w:trPr>
          <w:trHeight w:val="109"/>
        </w:trPr>
        <w:tc>
          <w:tcPr>
            <w:tcW w:w="4050" w:type="dxa"/>
            <w:vMerge/>
          </w:tcPr>
          <w:p w14:paraId="681C406F" w14:textId="77777777" w:rsidR="003C6DE7" w:rsidRPr="00C70444" w:rsidRDefault="003C6DE7" w:rsidP="003C6DE7">
            <w:pPr>
              <w:spacing w:after="120" w:line="300" w:lineRule="atLeast"/>
              <w:rPr>
                <w:rFonts w:ascii="Arial" w:hAnsi="Arial"/>
              </w:rPr>
            </w:pPr>
          </w:p>
        </w:tc>
        <w:tc>
          <w:tcPr>
            <w:tcW w:w="8190" w:type="dxa"/>
          </w:tcPr>
          <w:p w14:paraId="1EE0C9E1" w14:textId="4DC0DC62" w:rsidR="003C6DE7" w:rsidRPr="00C70444" w:rsidRDefault="003C6DE7" w:rsidP="00E30CBC">
            <w:pPr>
              <w:ind w:right="1241"/>
              <w:rPr>
                <w:rFonts w:ascii="Arial" w:hAnsi="Arial" w:cs="Arial"/>
                <w:caps/>
                <w:sz w:val="16"/>
                <w:szCs w:val="16"/>
              </w:rPr>
            </w:pPr>
          </w:p>
        </w:tc>
      </w:tr>
    </w:tbl>
    <w:p w14:paraId="08DEFDD8" w14:textId="77777777" w:rsidR="009C0E19" w:rsidRPr="00292658" w:rsidRDefault="009C0E19" w:rsidP="00E30696"/>
    <w:p w14:paraId="6DBD0D86" w14:textId="77777777" w:rsidR="001F630F" w:rsidRPr="00292658" w:rsidRDefault="001F630F" w:rsidP="00E30696">
      <w:pPr>
        <w:sectPr w:rsidR="001F630F" w:rsidRPr="00292658" w:rsidSect="00E22E40">
          <w:headerReference w:type="even" r:id="rId14"/>
          <w:headerReference w:type="default" r:id="rId15"/>
          <w:footerReference w:type="even" r:id="rId16"/>
          <w:footerReference w:type="default" r:id="rId17"/>
          <w:headerReference w:type="first" r:id="rId18"/>
          <w:footerReference w:type="first" r:id="rId19"/>
          <w:type w:val="oddPage"/>
          <w:pgSz w:w="12240" w:h="15840" w:code="1"/>
          <w:pgMar w:top="6163" w:right="3600" w:bottom="1440" w:left="1440" w:header="108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5819321E" w14:textId="75A94621" w:rsidR="00316706" w:rsidRDefault="00AC2211">
      <w:pPr>
        <w:pStyle w:val="TOC1"/>
        <w:rPr>
          <w:rFonts w:eastAsiaTheme="minorEastAsia"/>
          <w:b w:val="0"/>
          <w:caps w:val="0"/>
          <w:noProof/>
          <w:color w:val="auto"/>
          <w:kern w:val="2"/>
          <w:sz w:val="22"/>
          <w14:ligatures w14:val="standardContextual"/>
        </w:rPr>
      </w:pPr>
      <w:r w:rsidRPr="00292658">
        <w:lastRenderedPageBreak/>
        <w:fldChar w:fldCharType="begin"/>
      </w:r>
      <w:r w:rsidRPr="00292658">
        <w:instrText xml:space="preserve"> TOC \o "1-3" \h \z \t "Heading 9,1,Tasks,3,Items,3" </w:instrText>
      </w:r>
      <w:r w:rsidRPr="00292658">
        <w:fldChar w:fldCharType="separate"/>
      </w:r>
      <w:hyperlink w:anchor="_Toc140350856" w:history="1">
        <w:r w:rsidR="00316706" w:rsidRPr="00E13893">
          <w:rPr>
            <w:rStyle w:val="Hyperlink"/>
            <w:rFonts w:ascii="Arial" w:hAnsi="Arial"/>
            <w:noProof/>
          </w:rPr>
          <w:t>1.0</w:t>
        </w:r>
        <w:r w:rsidR="00316706" w:rsidRPr="00E13893">
          <w:rPr>
            <w:rStyle w:val="Hyperlink"/>
            <w:noProof/>
          </w:rPr>
          <w:t xml:space="preserve"> Introduction</w:t>
        </w:r>
        <w:r w:rsidR="00316706">
          <w:rPr>
            <w:noProof/>
            <w:webHidden/>
          </w:rPr>
          <w:tab/>
        </w:r>
        <w:r w:rsidR="00316706">
          <w:rPr>
            <w:noProof/>
            <w:webHidden/>
          </w:rPr>
          <w:fldChar w:fldCharType="begin"/>
        </w:r>
        <w:r w:rsidR="00316706">
          <w:rPr>
            <w:noProof/>
            <w:webHidden/>
          </w:rPr>
          <w:instrText xml:space="preserve"> PAGEREF _Toc140350856 \h </w:instrText>
        </w:r>
        <w:r w:rsidR="00316706">
          <w:rPr>
            <w:noProof/>
            <w:webHidden/>
          </w:rPr>
        </w:r>
        <w:r w:rsidR="00316706">
          <w:rPr>
            <w:noProof/>
            <w:webHidden/>
          </w:rPr>
          <w:fldChar w:fldCharType="separate"/>
        </w:r>
        <w:r w:rsidR="00316706">
          <w:rPr>
            <w:noProof/>
            <w:webHidden/>
          </w:rPr>
          <w:t>1</w:t>
        </w:r>
        <w:r w:rsidR="00316706">
          <w:rPr>
            <w:noProof/>
            <w:webHidden/>
          </w:rPr>
          <w:fldChar w:fldCharType="end"/>
        </w:r>
      </w:hyperlink>
    </w:p>
    <w:p w14:paraId="59A48057" w14:textId="4549090A" w:rsidR="00316706" w:rsidRDefault="00316706">
      <w:pPr>
        <w:pStyle w:val="TOC2"/>
        <w:rPr>
          <w:rFonts w:eastAsiaTheme="minorEastAsia"/>
          <w:caps w:val="0"/>
          <w:noProof/>
          <w:color w:val="auto"/>
          <w:kern w:val="2"/>
          <w:sz w:val="22"/>
          <w14:ligatures w14:val="standardContextual"/>
        </w:rPr>
      </w:pPr>
      <w:hyperlink w:anchor="_Toc140350857" w:history="1">
        <w:r w:rsidRPr="00E13893">
          <w:rPr>
            <w:rStyle w:val="Hyperlink"/>
            <w:rFonts w:ascii="Arial" w:hAnsi="Arial"/>
            <w:noProof/>
          </w:rPr>
          <w:t>1.1</w:t>
        </w:r>
        <w:r w:rsidRPr="00E13893">
          <w:rPr>
            <w:rStyle w:val="Hyperlink"/>
            <w:noProof/>
          </w:rPr>
          <w:t xml:space="preserve"> Background</w:t>
        </w:r>
        <w:r>
          <w:rPr>
            <w:noProof/>
            <w:webHidden/>
          </w:rPr>
          <w:tab/>
        </w:r>
        <w:r>
          <w:rPr>
            <w:noProof/>
            <w:webHidden/>
          </w:rPr>
          <w:fldChar w:fldCharType="begin"/>
        </w:r>
        <w:r>
          <w:rPr>
            <w:noProof/>
            <w:webHidden/>
          </w:rPr>
          <w:instrText xml:space="preserve"> PAGEREF _Toc140350857 \h </w:instrText>
        </w:r>
        <w:r>
          <w:rPr>
            <w:noProof/>
            <w:webHidden/>
          </w:rPr>
        </w:r>
        <w:r>
          <w:rPr>
            <w:noProof/>
            <w:webHidden/>
          </w:rPr>
          <w:fldChar w:fldCharType="separate"/>
        </w:r>
        <w:r>
          <w:rPr>
            <w:noProof/>
            <w:webHidden/>
          </w:rPr>
          <w:t>1</w:t>
        </w:r>
        <w:r>
          <w:rPr>
            <w:noProof/>
            <w:webHidden/>
          </w:rPr>
          <w:fldChar w:fldCharType="end"/>
        </w:r>
      </w:hyperlink>
    </w:p>
    <w:p w14:paraId="16DC6279" w14:textId="77833D6C" w:rsidR="00316706" w:rsidRDefault="00316706">
      <w:pPr>
        <w:pStyle w:val="TOC2"/>
        <w:rPr>
          <w:rFonts w:eastAsiaTheme="minorEastAsia"/>
          <w:caps w:val="0"/>
          <w:noProof/>
          <w:color w:val="auto"/>
          <w:kern w:val="2"/>
          <w:sz w:val="22"/>
          <w14:ligatures w14:val="standardContextual"/>
        </w:rPr>
      </w:pPr>
      <w:hyperlink w:anchor="_Toc140350858" w:history="1">
        <w:r w:rsidRPr="00E13893">
          <w:rPr>
            <w:rStyle w:val="Hyperlink"/>
            <w:rFonts w:ascii="Arial" w:hAnsi="Arial"/>
            <w:noProof/>
          </w:rPr>
          <w:t>1.2</w:t>
        </w:r>
        <w:r w:rsidRPr="00E13893">
          <w:rPr>
            <w:rStyle w:val="Hyperlink"/>
            <w:noProof/>
          </w:rPr>
          <w:t xml:space="preserve"> How To Use This Guide</w:t>
        </w:r>
        <w:r>
          <w:rPr>
            <w:noProof/>
            <w:webHidden/>
          </w:rPr>
          <w:tab/>
        </w:r>
        <w:r>
          <w:rPr>
            <w:noProof/>
            <w:webHidden/>
          </w:rPr>
          <w:fldChar w:fldCharType="begin"/>
        </w:r>
        <w:r>
          <w:rPr>
            <w:noProof/>
            <w:webHidden/>
          </w:rPr>
          <w:instrText xml:space="preserve"> PAGEREF _Toc140350858 \h </w:instrText>
        </w:r>
        <w:r>
          <w:rPr>
            <w:noProof/>
            <w:webHidden/>
          </w:rPr>
        </w:r>
        <w:r>
          <w:rPr>
            <w:noProof/>
            <w:webHidden/>
          </w:rPr>
          <w:fldChar w:fldCharType="separate"/>
        </w:r>
        <w:r>
          <w:rPr>
            <w:noProof/>
            <w:webHidden/>
          </w:rPr>
          <w:t>1</w:t>
        </w:r>
        <w:r>
          <w:rPr>
            <w:noProof/>
            <w:webHidden/>
          </w:rPr>
          <w:fldChar w:fldCharType="end"/>
        </w:r>
      </w:hyperlink>
    </w:p>
    <w:p w14:paraId="1FBA7FC5" w14:textId="5B0D185D" w:rsidR="00316706" w:rsidRDefault="00316706">
      <w:pPr>
        <w:pStyle w:val="TOC1"/>
        <w:rPr>
          <w:rFonts w:eastAsiaTheme="minorEastAsia"/>
          <w:b w:val="0"/>
          <w:caps w:val="0"/>
          <w:noProof/>
          <w:color w:val="auto"/>
          <w:kern w:val="2"/>
          <w:sz w:val="22"/>
          <w14:ligatures w14:val="standardContextual"/>
        </w:rPr>
      </w:pPr>
      <w:hyperlink w:anchor="_Toc140350859" w:history="1">
        <w:r w:rsidRPr="00E13893">
          <w:rPr>
            <w:rStyle w:val="Hyperlink"/>
            <w:rFonts w:ascii="Arial" w:hAnsi="Arial"/>
            <w:noProof/>
          </w:rPr>
          <w:t>2.0</w:t>
        </w:r>
        <w:r w:rsidRPr="00E13893">
          <w:rPr>
            <w:rStyle w:val="Hyperlink"/>
            <w:noProof/>
          </w:rPr>
          <w:t xml:space="preserve"> Using SPA</w:t>
        </w:r>
        <w:r>
          <w:rPr>
            <w:noProof/>
            <w:webHidden/>
          </w:rPr>
          <w:tab/>
        </w:r>
        <w:r>
          <w:rPr>
            <w:noProof/>
            <w:webHidden/>
          </w:rPr>
          <w:fldChar w:fldCharType="begin"/>
        </w:r>
        <w:r>
          <w:rPr>
            <w:noProof/>
            <w:webHidden/>
          </w:rPr>
          <w:instrText xml:space="preserve"> PAGEREF _Toc140350859 \h </w:instrText>
        </w:r>
        <w:r>
          <w:rPr>
            <w:noProof/>
            <w:webHidden/>
          </w:rPr>
        </w:r>
        <w:r>
          <w:rPr>
            <w:noProof/>
            <w:webHidden/>
          </w:rPr>
          <w:fldChar w:fldCharType="separate"/>
        </w:r>
        <w:r>
          <w:rPr>
            <w:noProof/>
            <w:webHidden/>
          </w:rPr>
          <w:t>3</w:t>
        </w:r>
        <w:r>
          <w:rPr>
            <w:noProof/>
            <w:webHidden/>
          </w:rPr>
          <w:fldChar w:fldCharType="end"/>
        </w:r>
      </w:hyperlink>
    </w:p>
    <w:p w14:paraId="50C46ACD" w14:textId="49C6DE76" w:rsidR="00316706" w:rsidRDefault="00316706">
      <w:pPr>
        <w:pStyle w:val="TOC2"/>
        <w:rPr>
          <w:rFonts w:eastAsiaTheme="minorEastAsia"/>
          <w:caps w:val="0"/>
          <w:noProof/>
          <w:color w:val="auto"/>
          <w:kern w:val="2"/>
          <w:sz w:val="22"/>
          <w14:ligatures w14:val="standardContextual"/>
        </w:rPr>
      </w:pPr>
      <w:hyperlink w:anchor="_Toc140350860" w:history="1">
        <w:r w:rsidRPr="00E13893">
          <w:rPr>
            <w:rStyle w:val="Hyperlink"/>
            <w:rFonts w:ascii="Arial" w:hAnsi="Arial"/>
            <w:noProof/>
          </w:rPr>
          <w:t>2.1</w:t>
        </w:r>
        <w:r w:rsidRPr="00E13893">
          <w:rPr>
            <w:rStyle w:val="Hyperlink"/>
            <w:noProof/>
          </w:rPr>
          <w:t xml:space="preserve"> Background Software</w:t>
        </w:r>
        <w:r>
          <w:rPr>
            <w:noProof/>
            <w:webHidden/>
          </w:rPr>
          <w:tab/>
        </w:r>
        <w:r>
          <w:rPr>
            <w:noProof/>
            <w:webHidden/>
          </w:rPr>
          <w:fldChar w:fldCharType="begin"/>
        </w:r>
        <w:r>
          <w:rPr>
            <w:noProof/>
            <w:webHidden/>
          </w:rPr>
          <w:instrText xml:space="preserve"> PAGEREF _Toc140350860 \h </w:instrText>
        </w:r>
        <w:r>
          <w:rPr>
            <w:noProof/>
            <w:webHidden/>
          </w:rPr>
        </w:r>
        <w:r>
          <w:rPr>
            <w:noProof/>
            <w:webHidden/>
          </w:rPr>
          <w:fldChar w:fldCharType="separate"/>
        </w:r>
        <w:r>
          <w:rPr>
            <w:noProof/>
            <w:webHidden/>
          </w:rPr>
          <w:t>3</w:t>
        </w:r>
        <w:r>
          <w:rPr>
            <w:noProof/>
            <w:webHidden/>
          </w:rPr>
          <w:fldChar w:fldCharType="end"/>
        </w:r>
      </w:hyperlink>
    </w:p>
    <w:p w14:paraId="1A422A32" w14:textId="6E8A6353" w:rsidR="00316706" w:rsidRDefault="00316706">
      <w:pPr>
        <w:pStyle w:val="TOC2"/>
        <w:rPr>
          <w:rFonts w:eastAsiaTheme="minorEastAsia"/>
          <w:caps w:val="0"/>
          <w:noProof/>
          <w:color w:val="auto"/>
          <w:kern w:val="2"/>
          <w:sz w:val="22"/>
          <w14:ligatures w14:val="standardContextual"/>
        </w:rPr>
      </w:pPr>
      <w:hyperlink w:anchor="_Toc140350861" w:history="1">
        <w:r w:rsidRPr="00E13893">
          <w:rPr>
            <w:rStyle w:val="Hyperlink"/>
            <w:rFonts w:ascii="Arial" w:hAnsi="Arial"/>
            <w:noProof/>
          </w:rPr>
          <w:t>2.2</w:t>
        </w:r>
        <w:r w:rsidRPr="00E13893">
          <w:rPr>
            <w:rStyle w:val="Hyperlink"/>
            <w:noProof/>
          </w:rPr>
          <w:t xml:space="preserve"> Download the SPA code</w:t>
        </w:r>
        <w:r>
          <w:rPr>
            <w:noProof/>
            <w:webHidden/>
          </w:rPr>
          <w:tab/>
        </w:r>
        <w:r>
          <w:rPr>
            <w:noProof/>
            <w:webHidden/>
          </w:rPr>
          <w:fldChar w:fldCharType="begin"/>
        </w:r>
        <w:r>
          <w:rPr>
            <w:noProof/>
            <w:webHidden/>
          </w:rPr>
          <w:instrText xml:space="preserve"> PAGEREF _Toc140350861 \h </w:instrText>
        </w:r>
        <w:r>
          <w:rPr>
            <w:noProof/>
            <w:webHidden/>
          </w:rPr>
        </w:r>
        <w:r>
          <w:rPr>
            <w:noProof/>
            <w:webHidden/>
          </w:rPr>
          <w:fldChar w:fldCharType="separate"/>
        </w:r>
        <w:r>
          <w:rPr>
            <w:noProof/>
            <w:webHidden/>
          </w:rPr>
          <w:t>3</w:t>
        </w:r>
        <w:r>
          <w:rPr>
            <w:noProof/>
            <w:webHidden/>
          </w:rPr>
          <w:fldChar w:fldCharType="end"/>
        </w:r>
      </w:hyperlink>
    </w:p>
    <w:p w14:paraId="77596CF8" w14:textId="6320FBBA" w:rsidR="00316706" w:rsidRDefault="00316706">
      <w:pPr>
        <w:pStyle w:val="TOC2"/>
        <w:rPr>
          <w:rFonts w:eastAsiaTheme="minorEastAsia"/>
          <w:caps w:val="0"/>
          <w:noProof/>
          <w:color w:val="auto"/>
          <w:kern w:val="2"/>
          <w:sz w:val="22"/>
          <w14:ligatures w14:val="standardContextual"/>
        </w:rPr>
      </w:pPr>
      <w:hyperlink w:anchor="_Toc140350862" w:history="1">
        <w:r w:rsidRPr="00E13893">
          <w:rPr>
            <w:rStyle w:val="Hyperlink"/>
            <w:rFonts w:ascii="Arial" w:hAnsi="Arial"/>
            <w:noProof/>
          </w:rPr>
          <w:t>2.3</w:t>
        </w:r>
        <w:r w:rsidRPr="00E13893">
          <w:rPr>
            <w:rStyle w:val="Hyperlink"/>
            <w:noProof/>
          </w:rPr>
          <w:t xml:space="preserve"> Input Files</w:t>
        </w:r>
        <w:r>
          <w:rPr>
            <w:noProof/>
            <w:webHidden/>
          </w:rPr>
          <w:tab/>
        </w:r>
        <w:r>
          <w:rPr>
            <w:noProof/>
            <w:webHidden/>
          </w:rPr>
          <w:fldChar w:fldCharType="begin"/>
        </w:r>
        <w:r>
          <w:rPr>
            <w:noProof/>
            <w:webHidden/>
          </w:rPr>
          <w:instrText xml:space="preserve"> PAGEREF _Toc140350862 \h </w:instrText>
        </w:r>
        <w:r>
          <w:rPr>
            <w:noProof/>
            <w:webHidden/>
          </w:rPr>
        </w:r>
        <w:r>
          <w:rPr>
            <w:noProof/>
            <w:webHidden/>
          </w:rPr>
          <w:fldChar w:fldCharType="separate"/>
        </w:r>
        <w:r>
          <w:rPr>
            <w:noProof/>
            <w:webHidden/>
          </w:rPr>
          <w:t>4</w:t>
        </w:r>
        <w:r>
          <w:rPr>
            <w:noProof/>
            <w:webHidden/>
          </w:rPr>
          <w:fldChar w:fldCharType="end"/>
        </w:r>
      </w:hyperlink>
    </w:p>
    <w:p w14:paraId="3CB657C3" w14:textId="466B07A9" w:rsidR="00316706" w:rsidRDefault="00316706">
      <w:pPr>
        <w:pStyle w:val="TOC3"/>
        <w:rPr>
          <w:rFonts w:eastAsiaTheme="minorEastAsia"/>
          <w:caps w:val="0"/>
          <w:noProof/>
          <w:color w:val="auto"/>
          <w:kern w:val="2"/>
          <w:sz w:val="22"/>
          <w14:ligatures w14:val="standardContextual"/>
        </w:rPr>
      </w:pPr>
      <w:hyperlink w:anchor="_Toc140350863" w:history="1">
        <w:r w:rsidRPr="00E13893">
          <w:rPr>
            <w:rStyle w:val="Hyperlink"/>
            <w:noProof/>
          </w:rPr>
          <w:t>Generators</w:t>
        </w:r>
        <w:r>
          <w:rPr>
            <w:noProof/>
            <w:webHidden/>
          </w:rPr>
          <w:tab/>
        </w:r>
        <w:r>
          <w:rPr>
            <w:noProof/>
            <w:webHidden/>
          </w:rPr>
          <w:fldChar w:fldCharType="begin"/>
        </w:r>
        <w:r>
          <w:rPr>
            <w:noProof/>
            <w:webHidden/>
          </w:rPr>
          <w:instrText xml:space="preserve"> PAGEREF _Toc140350863 \h </w:instrText>
        </w:r>
        <w:r>
          <w:rPr>
            <w:noProof/>
            <w:webHidden/>
          </w:rPr>
        </w:r>
        <w:r>
          <w:rPr>
            <w:noProof/>
            <w:webHidden/>
          </w:rPr>
          <w:fldChar w:fldCharType="separate"/>
        </w:r>
        <w:r>
          <w:rPr>
            <w:noProof/>
            <w:webHidden/>
          </w:rPr>
          <w:t>4</w:t>
        </w:r>
        <w:r>
          <w:rPr>
            <w:noProof/>
            <w:webHidden/>
          </w:rPr>
          <w:fldChar w:fldCharType="end"/>
        </w:r>
      </w:hyperlink>
    </w:p>
    <w:p w14:paraId="3A519C72" w14:textId="1A6B358B" w:rsidR="00316706" w:rsidRDefault="00316706">
      <w:pPr>
        <w:pStyle w:val="TOC3"/>
        <w:rPr>
          <w:rFonts w:eastAsiaTheme="minorEastAsia"/>
          <w:caps w:val="0"/>
          <w:noProof/>
          <w:color w:val="auto"/>
          <w:kern w:val="2"/>
          <w:sz w:val="22"/>
          <w14:ligatures w14:val="standardContextual"/>
        </w:rPr>
      </w:pPr>
      <w:hyperlink w:anchor="_Toc140350864" w:history="1">
        <w:r w:rsidRPr="00E13893">
          <w:rPr>
            <w:rStyle w:val="Hyperlink"/>
            <w:noProof/>
          </w:rPr>
          <w:t>Parking</w:t>
        </w:r>
        <w:r>
          <w:rPr>
            <w:noProof/>
            <w:webHidden/>
          </w:rPr>
          <w:tab/>
        </w:r>
        <w:r>
          <w:rPr>
            <w:noProof/>
            <w:webHidden/>
          </w:rPr>
          <w:fldChar w:fldCharType="begin"/>
        </w:r>
        <w:r>
          <w:rPr>
            <w:noProof/>
            <w:webHidden/>
          </w:rPr>
          <w:instrText xml:space="preserve"> PAGEREF _Toc140350864 \h </w:instrText>
        </w:r>
        <w:r>
          <w:rPr>
            <w:noProof/>
            <w:webHidden/>
          </w:rPr>
        </w:r>
        <w:r>
          <w:rPr>
            <w:noProof/>
            <w:webHidden/>
          </w:rPr>
          <w:fldChar w:fldCharType="separate"/>
        </w:r>
        <w:r>
          <w:rPr>
            <w:noProof/>
            <w:webHidden/>
          </w:rPr>
          <w:t>5</w:t>
        </w:r>
        <w:r>
          <w:rPr>
            <w:noProof/>
            <w:webHidden/>
          </w:rPr>
          <w:fldChar w:fldCharType="end"/>
        </w:r>
      </w:hyperlink>
    </w:p>
    <w:p w14:paraId="67EB9BA0" w14:textId="6B4F2C27" w:rsidR="00316706" w:rsidRDefault="00316706">
      <w:pPr>
        <w:pStyle w:val="TOC3"/>
        <w:rPr>
          <w:rFonts w:eastAsiaTheme="minorEastAsia"/>
          <w:caps w:val="0"/>
          <w:noProof/>
          <w:color w:val="auto"/>
          <w:kern w:val="2"/>
          <w:sz w:val="22"/>
          <w14:ligatures w14:val="standardContextual"/>
        </w:rPr>
      </w:pPr>
      <w:hyperlink w:anchor="_Toc140350865" w:history="1">
        <w:r w:rsidRPr="00E13893">
          <w:rPr>
            <w:rStyle w:val="Hyperlink"/>
            <w:noProof/>
          </w:rPr>
          <w:t>Parking Demand and Adjustments3.xlsx</w:t>
        </w:r>
        <w:r>
          <w:rPr>
            <w:noProof/>
            <w:webHidden/>
          </w:rPr>
          <w:tab/>
        </w:r>
        <w:r>
          <w:rPr>
            <w:noProof/>
            <w:webHidden/>
          </w:rPr>
          <w:fldChar w:fldCharType="begin"/>
        </w:r>
        <w:r>
          <w:rPr>
            <w:noProof/>
            <w:webHidden/>
          </w:rPr>
          <w:instrText xml:space="preserve"> PAGEREF _Toc140350865 \h </w:instrText>
        </w:r>
        <w:r>
          <w:rPr>
            <w:noProof/>
            <w:webHidden/>
          </w:rPr>
        </w:r>
        <w:r>
          <w:rPr>
            <w:noProof/>
            <w:webHidden/>
          </w:rPr>
          <w:fldChar w:fldCharType="separate"/>
        </w:r>
        <w:r>
          <w:rPr>
            <w:noProof/>
            <w:webHidden/>
          </w:rPr>
          <w:t>5</w:t>
        </w:r>
        <w:r>
          <w:rPr>
            <w:noProof/>
            <w:webHidden/>
          </w:rPr>
          <w:fldChar w:fldCharType="end"/>
        </w:r>
      </w:hyperlink>
    </w:p>
    <w:p w14:paraId="54BE3DA3" w14:textId="6381D319" w:rsidR="00316706" w:rsidRDefault="00316706">
      <w:pPr>
        <w:pStyle w:val="TOC3"/>
        <w:rPr>
          <w:rFonts w:eastAsiaTheme="minorEastAsia"/>
          <w:caps w:val="0"/>
          <w:noProof/>
          <w:color w:val="auto"/>
          <w:kern w:val="2"/>
          <w:sz w:val="22"/>
          <w14:ligatures w14:val="standardContextual"/>
        </w:rPr>
      </w:pPr>
      <w:hyperlink w:anchor="_Toc140350866" w:history="1">
        <w:r w:rsidRPr="00E13893">
          <w:rPr>
            <w:rStyle w:val="Hyperlink"/>
            <w:noProof/>
          </w:rPr>
          <w:t>Restrict List</w:t>
        </w:r>
        <w:r>
          <w:rPr>
            <w:noProof/>
            <w:webHidden/>
          </w:rPr>
          <w:tab/>
        </w:r>
        <w:r>
          <w:rPr>
            <w:noProof/>
            <w:webHidden/>
          </w:rPr>
          <w:fldChar w:fldCharType="begin"/>
        </w:r>
        <w:r>
          <w:rPr>
            <w:noProof/>
            <w:webHidden/>
          </w:rPr>
          <w:instrText xml:space="preserve"> PAGEREF _Toc140350866 \h </w:instrText>
        </w:r>
        <w:r>
          <w:rPr>
            <w:noProof/>
            <w:webHidden/>
          </w:rPr>
        </w:r>
        <w:r>
          <w:rPr>
            <w:noProof/>
            <w:webHidden/>
          </w:rPr>
          <w:fldChar w:fldCharType="separate"/>
        </w:r>
        <w:r>
          <w:rPr>
            <w:noProof/>
            <w:webHidden/>
          </w:rPr>
          <w:t>6</w:t>
        </w:r>
        <w:r>
          <w:rPr>
            <w:noProof/>
            <w:webHidden/>
          </w:rPr>
          <w:fldChar w:fldCharType="end"/>
        </w:r>
      </w:hyperlink>
    </w:p>
    <w:p w14:paraId="214F815D" w14:textId="03399C0E" w:rsidR="00316706" w:rsidRDefault="00316706">
      <w:pPr>
        <w:pStyle w:val="TOC3"/>
        <w:rPr>
          <w:rFonts w:eastAsiaTheme="minorEastAsia"/>
          <w:caps w:val="0"/>
          <w:noProof/>
          <w:color w:val="auto"/>
          <w:kern w:val="2"/>
          <w:sz w:val="22"/>
          <w14:ligatures w14:val="standardContextual"/>
        </w:rPr>
      </w:pPr>
      <w:hyperlink w:anchor="_Toc140350867" w:history="1">
        <w:r w:rsidRPr="00E13893">
          <w:rPr>
            <w:rStyle w:val="Hyperlink"/>
            <w:noProof/>
          </w:rPr>
          <w:t>Configuration.YAML</w:t>
        </w:r>
        <w:r>
          <w:rPr>
            <w:noProof/>
            <w:webHidden/>
          </w:rPr>
          <w:tab/>
        </w:r>
        <w:r>
          <w:rPr>
            <w:noProof/>
            <w:webHidden/>
          </w:rPr>
          <w:fldChar w:fldCharType="begin"/>
        </w:r>
        <w:r>
          <w:rPr>
            <w:noProof/>
            <w:webHidden/>
          </w:rPr>
          <w:instrText xml:space="preserve"> PAGEREF _Toc140350867 \h </w:instrText>
        </w:r>
        <w:r>
          <w:rPr>
            <w:noProof/>
            <w:webHidden/>
          </w:rPr>
        </w:r>
        <w:r>
          <w:rPr>
            <w:noProof/>
            <w:webHidden/>
          </w:rPr>
          <w:fldChar w:fldCharType="separate"/>
        </w:r>
        <w:r>
          <w:rPr>
            <w:noProof/>
            <w:webHidden/>
          </w:rPr>
          <w:t>6</w:t>
        </w:r>
        <w:r>
          <w:rPr>
            <w:noProof/>
            <w:webHidden/>
          </w:rPr>
          <w:fldChar w:fldCharType="end"/>
        </w:r>
      </w:hyperlink>
    </w:p>
    <w:p w14:paraId="02229CE3" w14:textId="3A7BE644" w:rsidR="00316706" w:rsidRDefault="00316706">
      <w:pPr>
        <w:pStyle w:val="TOC2"/>
        <w:rPr>
          <w:rFonts w:eastAsiaTheme="minorEastAsia"/>
          <w:caps w:val="0"/>
          <w:noProof/>
          <w:color w:val="auto"/>
          <w:kern w:val="2"/>
          <w:sz w:val="22"/>
          <w14:ligatures w14:val="standardContextual"/>
        </w:rPr>
      </w:pPr>
      <w:hyperlink w:anchor="_Toc140350868" w:history="1">
        <w:r w:rsidRPr="00E13893">
          <w:rPr>
            <w:rStyle w:val="Hyperlink"/>
            <w:rFonts w:ascii="Arial" w:hAnsi="Arial"/>
            <w:noProof/>
          </w:rPr>
          <w:t>2.4</w:t>
        </w:r>
        <w:r w:rsidRPr="00E13893">
          <w:rPr>
            <w:rStyle w:val="Hyperlink"/>
            <w:noProof/>
          </w:rPr>
          <w:t xml:space="preserve"> Installation of the SPA Tool</w:t>
        </w:r>
        <w:r>
          <w:rPr>
            <w:noProof/>
            <w:webHidden/>
          </w:rPr>
          <w:tab/>
        </w:r>
        <w:r>
          <w:rPr>
            <w:noProof/>
            <w:webHidden/>
          </w:rPr>
          <w:fldChar w:fldCharType="begin"/>
        </w:r>
        <w:r>
          <w:rPr>
            <w:noProof/>
            <w:webHidden/>
          </w:rPr>
          <w:instrText xml:space="preserve"> PAGEREF _Toc140350868 \h </w:instrText>
        </w:r>
        <w:r>
          <w:rPr>
            <w:noProof/>
            <w:webHidden/>
          </w:rPr>
        </w:r>
        <w:r>
          <w:rPr>
            <w:noProof/>
            <w:webHidden/>
          </w:rPr>
          <w:fldChar w:fldCharType="separate"/>
        </w:r>
        <w:r>
          <w:rPr>
            <w:noProof/>
            <w:webHidden/>
          </w:rPr>
          <w:t>6</w:t>
        </w:r>
        <w:r>
          <w:rPr>
            <w:noProof/>
            <w:webHidden/>
          </w:rPr>
          <w:fldChar w:fldCharType="end"/>
        </w:r>
      </w:hyperlink>
    </w:p>
    <w:p w14:paraId="04E96A9D" w14:textId="0F49FDD7" w:rsidR="00316706" w:rsidRDefault="00316706">
      <w:pPr>
        <w:pStyle w:val="TOC2"/>
        <w:rPr>
          <w:rFonts w:eastAsiaTheme="minorEastAsia"/>
          <w:caps w:val="0"/>
          <w:noProof/>
          <w:color w:val="auto"/>
          <w:kern w:val="2"/>
          <w:sz w:val="22"/>
          <w14:ligatures w14:val="standardContextual"/>
        </w:rPr>
      </w:pPr>
      <w:hyperlink w:anchor="_Toc140350869" w:history="1">
        <w:r w:rsidRPr="00E13893">
          <w:rPr>
            <w:rStyle w:val="Hyperlink"/>
            <w:rFonts w:ascii="Arial" w:hAnsi="Arial"/>
            <w:noProof/>
          </w:rPr>
          <w:t>2.5</w:t>
        </w:r>
        <w:r w:rsidRPr="00E13893">
          <w:rPr>
            <w:rStyle w:val="Hyperlink"/>
            <w:noProof/>
          </w:rPr>
          <w:t xml:space="preserve"> Running the Tool</w:t>
        </w:r>
        <w:r>
          <w:rPr>
            <w:noProof/>
            <w:webHidden/>
          </w:rPr>
          <w:tab/>
        </w:r>
        <w:r>
          <w:rPr>
            <w:noProof/>
            <w:webHidden/>
          </w:rPr>
          <w:fldChar w:fldCharType="begin"/>
        </w:r>
        <w:r>
          <w:rPr>
            <w:noProof/>
            <w:webHidden/>
          </w:rPr>
          <w:instrText xml:space="preserve"> PAGEREF _Toc140350869 \h </w:instrText>
        </w:r>
        <w:r>
          <w:rPr>
            <w:noProof/>
            <w:webHidden/>
          </w:rPr>
        </w:r>
        <w:r>
          <w:rPr>
            <w:noProof/>
            <w:webHidden/>
          </w:rPr>
          <w:fldChar w:fldCharType="separate"/>
        </w:r>
        <w:r>
          <w:rPr>
            <w:noProof/>
            <w:webHidden/>
          </w:rPr>
          <w:t>8</w:t>
        </w:r>
        <w:r>
          <w:rPr>
            <w:noProof/>
            <w:webHidden/>
          </w:rPr>
          <w:fldChar w:fldCharType="end"/>
        </w:r>
      </w:hyperlink>
    </w:p>
    <w:p w14:paraId="09ABBAB8" w14:textId="325661F4" w:rsidR="00316706" w:rsidRDefault="00316706">
      <w:pPr>
        <w:pStyle w:val="TOC1"/>
        <w:rPr>
          <w:rFonts w:eastAsiaTheme="minorEastAsia"/>
          <w:b w:val="0"/>
          <w:caps w:val="0"/>
          <w:noProof/>
          <w:color w:val="auto"/>
          <w:kern w:val="2"/>
          <w:sz w:val="22"/>
          <w14:ligatures w14:val="standardContextual"/>
        </w:rPr>
      </w:pPr>
      <w:hyperlink w:anchor="_Toc140350880" w:history="1">
        <w:r w:rsidRPr="00E13893">
          <w:rPr>
            <w:rStyle w:val="Hyperlink"/>
            <w:rFonts w:ascii="Arial" w:hAnsi="Arial"/>
            <w:noProof/>
          </w:rPr>
          <w:t>3.0</w:t>
        </w:r>
        <w:r w:rsidRPr="00E13893">
          <w:rPr>
            <w:rStyle w:val="Hyperlink"/>
            <w:noProof/>
          </w:rPr>
          <w:t xml:space="preserve"> Output Data and Results</w:t>
        </w:r>
        <w:r>
          <w:rPr>
            <w:noProof/>
            <w:webHidden/>
          </w:rPr>
          <w:tab/>
        </w:r>
        <w:r>
          <w:rPr>
            <w:noProof/>
            <w:webHidden/>
          </w:rPr>
          <w:fldChar w:fldCharType="begin"/>
        </w:r>
        <w:r>
          <w:rPr>
            <w:noProof/>
            <w:webHidden/>
          </w:rPr>
          <w:instrText xml:space="preserve"> PAGEREF _Toc140350880 \h </w:instrText>
        </w:r>
        <w:r>
          <w:rPr>
            <w:noProof/>
            <w:webHidden/>
          </w:rPr>
        </w:r>
        <w:r>
          <w:rPr>
            <w:noProof/>
            <w:webHidden/>
          </w:rPr>
          <w:fldChar w:fldCharType="separate"/>
        </w:r>
        <w:r>
          <w:rPr>
            <w:noProof/>
            <w:webHidden/>
          </w:rPr>
          <w:t>9</w:t>
        </w:r>
        <w:r>
          <w:rPr>
            <w:noProof/>
            <w:webHidden/>
          </w:rPr>
          <w:fldChar w:fldCharType="end"/>
        </w:r>
      </w:hyperlink>
    </w:p>
    <w:p w14:paraId="1C26D95D" w14:textId="7CE31DDB" w:rsidR="00316706" w:rsidRDefault="00316706">
      <w:pPr>
        <w:pStyle w:val="TOC2"/>
        <w:rPr>
          <w:rFonts w:eastAsiaTheme="minorEastAsia"/>
          <w:caps w:val="0"/>
          <w:noProof/>
          <w:color w:val="auto"/>
          <w:kern w:val="2"/>
          <w:sz w:val="22"/>
          <w14:ligatures w14:val="standardContextual"/>
        </w:rPr>
      </w:pPr>
      <w:hyperlink w:anchor="_Toc140350901" w:history="1">
        <w:r w:rsidRPr="00E13893">
          <w:rPr>
            <w:rStyle w:val="Hyperlink"/>
            <w:rFonts w:ascii="Arial" w:hAnsi="Arial"/>
            <w:noProof/>
          </w:rPr>
          <w:t>3.1</w:t>
        </w:r>
        <w:r w:rsidRPr="00E13893">
          <w:rPr>
            <w:rStyle w:val="Hyperlink"/>
            <w:noProof/>
          </w:rPr>
          <w:t xml:space="preserve"> CSV outputs</w:t>
        </w:r>
        <w:r>
          <w:rPr>
            <w:noProof/>
            <w:webHidden/>
          </w:rPr>
          <w:tab/>
        </w:r>
        <w:r>
          <w:rPr>
            <w:noProof/>
            <w:webHidden/>
          </w:rPr>
          <w:fldChar w:fldCharType="begin"/>
        </w:r>
        <w:r>
          <w:rPr>
            <w:noProof/>
            <w:webHidden/>
          </w:rPr>
          <w:instrText xml:space="preserve"> PAGEREF _Toc140350901 \h </w:instrText>
        </w:r>
        <w:r>
          <w:rPr>
            <w:noProof/>
            <w:webHidden/>
          </w:rPr>
        </w:r>
        <w:r>
          <w:rPr>
            <w:noProof/>
            <w:webHidden/>
          </w:rPr>
          <w:fldChar w:fldCharType="separate"/>
        </w:r>
        <w:r>
          <w:rPr>
            <w:noProof/>
            <w:webHidden/>
          </w:rPr>
          <w:t>9</w:t>
        </w:r>
        <w:r>
          <w:rPr>
            <w:noProof/>
            <w:webHidden/>
          </w:rPr>
          <w:fldChar w:fldCharType="end"/>
        </w:r>
      </w:hyperlink>
    </w:p>
    <w:p w14:paraId="196D75AB" w14:textId="40252DE7" w:rsidR="00316706" w:rsidRDefault="00316706">
      <w:pPr>
        <w:pStyle w:val="TOC2"/>
        <w:rPr>
          <w:rFonts w:eastAsiaTheme="minorEastAsia"/>
          <w:caps w:val="0"/>
          <w:noProof/>
          <w:color w:val="auto"/>
          <w:kern w:val="2"/>
          <w:sz w:val="22"/>
          <w14:ligatures w14:val="standardContextual"/>
        </w:rPr>
      </w:pPr>
      <w:hyperlink w:anchor="_Toc140350902" w:history="1">
        <w:r w:rsidRPr="00E13893">
          <w:rPr>
            <w:rStyle w:val="Hyperlink"/>
            <w:rFonts w:ascii="Arial" w:hAnsi="Arial"/>
            <w:noProof/>
          </w:rPr>
          <w:t>3.2</w:t>
        </w:r>
        <w:r w:rsidRPr="00E13893">
          <w:rPr>
            <w:rStyle w:val="Hyperlink"/>
            <w:noProof/>
          </w:rPr>
          <w:t xml:space="preserve"> Post-processing</w:t>
        </w:r>
        <w:r>
          <w:rPr>
            <w:noProof/>
            <w:webHidden/>
          </w:rPr>
          <w:tab/>
        </w:r>
        <w:r>
          <w:rPr>
            <w:noProof/>
            <w:webHidden/>
          </w:rPr>
          <w:fldChar w:fldCharType="begin"/>
        </w:r>
        <w:r>
          <w:rPr>
            <w:noProof/>
            <w:webHidden/>
          </w:rPr>
          <w:instrText xml:space="preserve"> PAGEREF _Toc140350902 \h </w:instrText>
        </w:r>
        <w:r>
          <w:rPr>
            <w:noProof/>
            <w:webHidden/>
          </w:rPr>
        </w:r>
        <w:r>
          <w:rPr>
            <w:noProof/>
            <w:webHidden/>
          </w:rPr>
          <w:fldChar w:fldCharType="separate"/>
        </w:r>
        <w:r>
          <w:rPr>
            <w:noProof/>
            <w:webHidden/>
          </w:rPr>
          <w:t>9</w:t>
        </w:r>
        <w:r>
          <w:rPr>
            <w:noProof/>
            <w:webHidden/>
          </w:rPr>
          <w:fldChar w:fldCharType="end"/>
        </w:r>
      </w:hyperlink>
    </w:p>
    <w:p w14:paraId="1747EC80" w14:textId="4248CD79" w:rsidR="00316706" w:rsidRDefault="00316706">
      <w:pPr>
        <w:pStyle w:val="TOC2"/>
        <w:rPr>
          <w:rFonts w:eastAsiaTheme="minorEastAsia"/>
          <w:caps w:val="0"/>
          <w:noProof/>
          <w:color w:val="auto"/>
          <w:kern w:val="2"/>
          <w:sz w:val="22"/>
          <w14:ligatures w14:val="standardContextual"/>
        </w:rPr>
      </w:pPr>
      <w:hyperlink w:anchor="_Toc140350903" w:history="1">
        <w:r w:rsidRPr="00E13893">
          <w:rPr>
            <w:rStyle w:val="Hyperlink"/>
            <w:rFonts w:ascii="Arial" w:hAnsi="Arial"/>
            <w:noProof/>
          </w:rPr>
          <w:t>3.3</w:t>
        </w:r>
        <w:r w:rsidRPr="00E13893">
          <w:rPr>
            <w:rStyle w:val="Hyperlink"/>
            <w:noProof/>
          </w:rPr>
          <w:t xml:space="preserve"> post-processing output</w:t>
        </w:r>
        <w:r>
          <w:rPr>
            <w:noProof/>
            <w:webHidden/>
          </w:rPr>
          <w:tab/>
        </w:r>
        <w:r>
          <w:rPr>
            <w:noProof/>
            <w:webHidden/>
          </w:rPr>
          <w:fldChar w:fldCharType="begin"/>
        </w:r>
        <w:r>
          <w:rPr>
            <w:noProof/>
            <w:webHidden/>
          </w:rPr>
          <w:instrText xml:space="preserve"> PAGEREF _Toc140350903 \h </w:instrText>
        </w:r>
        <w:r>
          <w:rPr>
            <w:noProof/>
            <w:webHidden/>
          </w:rPr>
        </w:r>
        <w:r>
          <w:rPr>
            <w:noProof/>
            <w:webHidden/>
          </w:rPr>
          <w:fldChar w:fldCharType="separate"/>
        </w:r>
        <w:r>
          <w:rPr>
            <w:noProof/>
            <w:webHidden/>
          </w:rPr>
          <w:t>12</w:t>
        </w:r>
        <w:r>
          <w:rPr>
            <w:noProof/>
            <w:webHidden/>
          </w:rPr>
          <w:fldChar w:fldCharType="end"/>
        </w:r>
      </w:hyperlink>
    </w:p>
    <w:p w14:paraId="3D48BA00" w14:textId="4FC11F7A" w:rsidR="00316706" w:rsidRDefault="00316706">
      <w:pPr>
        <w:pStyle w:val="TOC1"/>
        <w:rPr>
          <w:rFonts w:eastAsiaTheme="minorEastAsia"/>
          <w:b w:val="0"/>
          <w:caps w:val="0"/>
          <w:noProof/>
          <w:color w:val="auto"/>
          <w:kern w:val="2"/>
          <w:sz w:val="22"/>
          <w14:ligatures w14:val="standardContextual"/>
        </w:rPr>
      </w:pPr>
      <w:hyperlink w:anchor="_Toc140350904" w:history="1">
        <w:r w:rsidRPr="00E13893">
          <w:rPr>
            <w:rStyle w:val="Hyperlink"/>
            <w:rFonts w:ascii="Arial" w:hAnsi="Arial"/>
            <w:noProof/>
          </w:rPr>
          <w:t>4.0</w:t>
        </w:r>
        <w:r w:rsidRPr="00E13893">
          <w:rPr>
            <w:rStyle w:val="Hyperlink"/>
            <w:noProof/>
          </w:rPr>
          <w:t xml:space="preserve"> Calibration and Refining Input Data</w:t>
        </w:r>
        <w:r>
          <w:rPr>
            <w:noProof/>
            <w:webHidden/>
          </w:rPr>
          <w:tab/>
        </w:r>
        <w:r>
          <w:rPr>
            <w:noProof/>
            <w:webHidden/>
          </w:rPr>
          <w:fldChar w:fldCharType="begin"/>
        </w:r>
        <w:r>
          <w:rPr>
            <w:noProof/>
            <w:webHidden/>
          </w:rPr>
          <w:instrText xml:space="preserve"> PAGEREF _Toc140350904 \h </w:instrText>
        </w:r>
        <w:r>
          <w:rPr>
            <w:noProof/>
            <w:webHidden/>
          </w:rPr>
        </w:r>
        <w:r>
          <w:rPr>
            <w:noProof/>
            <w:webHidden/>
          </w:rPr>
          <w:fldChar w:fldCharType="separate"/>
        </w:r>
        <w:r>
          <w:rPr>
            <w:noProof/>
            <w:webHidden/>
          </w:rPr>
          <w:t>16</w:t>
        </w:r>
        <w:r>
          <w:rPr>
            <w:noProof/>
            <w:webHidden/>
          </w:rPr>
          <w:fldChar w:fldCharType="end"/>
        </w:r>
      </w:hyperlink>
    </w:p>
    <w:p w14:paraId="2A146120" w14:textId="5971ADA3" w:rsidR="00316706" w:rsidRDefault="00316706">
      <w:pPr>
        <w:pStyle w:val="TOC1"/>
        <w:rPr>
          <w:rFonts w:eastAsiaTheme="minorEastAsia"/>
          <w:b w:val="0"/>
          <w:caps w:val="0"/>
          <w:noProof/>
          <w:color w:val="auto"/>
          <w:kern w:val="2"/>
          <w:sz w:val="22"/>
          <w14:ligatures w14:val="standardContextual"/>
        </w:rPr>
      </w:pPr>
      <w:hyperlink w:anchor="_Toc140350906" w:history="1">
        <w:r w:rsidRPr="00E13893">
          <w:rPr>
            <w:rStyle w:val="Hyperlink"/>
            <w:rFonts w:ascii="Arial" w:hAnsi="Arial"/>
            <w:noProof/>
          </w:rPr>
          <w:t>5.0</w:t>
        </w:r>
        <w:r w:rsidRPr="00E13893">
          <w:rPr>
            <w:rStyle w:val="Hyperlink"/>
            <w:noProof/>
          </w:rPr>
          <w:t xml:space="preserve"> Creating Input Files</w:t>
        </w:r>
        <w:r>
          <w:rPr>
            <w:noProof/>
            <w:webHidden/>
          </w:rPr>
          <w:tab/>
        </w:r>
        <w:r>
          <w:rPr>
            <w:noProof/>
            <w:webHidden/>
          </w:rPr>
          <w:fldChar w:fldCharType="begin"/>
        </w:r>
        <w:r>
          <w:rPr>
            <w:noProof/>
            <w:webHidden/>
          </w:rPr>
          <w:instrText xml:space="preserve"> PAGEREF _Toc140350906 \h </w:instrText>
        </w:r>
        <w:r>
          <w:rPr>
            <w:noProof/>
            <w:webHidden/>
          </w:rPr>
        </w:r>
        <w:r>
          <w:rPr>
            <w:noProof/>
            <w:webHidden/>
          </w:rPr>
          <w:fldChar w:fldCharType="separate"/>
        </w:r>
        <w:r>
          <w:rPr>
            <w:noProof/>
            <w:webHidden/>
          </w:rPr>
          <w:t>17</w:t>
        </w:r>
        <w:r>
          <w:rPr>
            <w:noProof/>
            <w:webHidden/>
          </w:rPr>
          <w:fldChar w:fldCharType="end"/>
        </w:r>
      </w:hyperlink>
    </w:p>
    <w:p w14:paraId="6ADEDB45" w14:textId="3F3EA9B9" w:rsidR="00316706" w:rsidRDefault="00316706">
      <w:pPr>
        <w:pStyle w:val="TOC2"/>
        <w:rPr>
          <w:rFonts w:eastAsiaTheme="minorEastAsia"/>
          <w:caps w:val="0"/>
          <w:noProof/>
          <w:color w:val="auto"/>
          <w:kern w:val="2"/>
          <w:sz w:val="22"/>
          <w14:ligatures w14:val="standardContextual"/>
        </w:rPr>
      </w:pPr>
      <w:hyperlink w:anchor="_Toc140350907" w:history="1">
        <w:r w:rsidRPr="00E13893">
          <w:rPr>
            <w:rStyle w:val="Hyperlink"/>
            <w:rFonts w:ascii="Arial" w:hAnsi="Arial"/>
            <w:noProof/>
          </w:rPr>
          <w:t>5.1</w:t>
        </w:r>
        <w:r w:rsidRPr="00E13893">
          <w:rPr>
            <w:rStyle w:val="Hyperlink"/>
            <w:noProof/>
          </w:rPr>
          <w:t xml:space="preserve"> Create Parking Lot Preference List</w:t>
        </w:r>
        <w:r>
          <w:rPr>
            <w:noProof/>
            <w:webHidden/>
          </w:rPr>
          <w:tab/>
        </w:r>
        <w:r>
          <w:rPr>
            <w:noProof/>
            <w:webHidden/>
          </w:rPr>
          <w:fldChar w:fldCharType="begin"/>
        </w:r>
        <w:r>
          <w:rPr>
            <w:noProof/>
            <w:webHidden/>
          </w:rPr>
          <w:instrText xml:space="preserve"> PAGEREF _Toc140350907 \h </w:instrText>
        </w:r>
        <w:r>
          <w:rPr>
            <w:noProof/>
            <w:webHidden/>
          </w:rPr>
        </w:r>
        <w:r>
          <w:rPr>
            <w:noProof/>
            <w:webHidden/>
          </w:rPr>
          <w:fldChar w:fldCharType="separate"/>
        </w:r>
        <w:r>
          <w:rPr>
            <w:noProof/>
            <w:webHidden/>
          </w:rPr>
          <w:t>17</w:t>
        </w:r>
        <w:r>
          <w:rPr>
            <w:noProof/>
            <w:webHidden/>
          </w:rPr>
          <w:fldChar w:fldCharType="end"/>
        </w:r>
      </w:hyperlink>
    </w:p>
    <w:p w14:paraId="028ECD52" w14:textId="57ABC075" w:rsidR="00316706" w:rsidRDefault="00316706">
      <w:pPr>
        <w:pStyle w:val="TOC2"/>
        <w:rPr>
          <w:rFonts w:eastAsiaTheme="minorEastAsia"/>
          <w:caps w:val="0"/>
          <w:noProof/>
          <w:color w:val="auto"/>
          <w:kern w:val="2"/>
          <w:sz w:val="22"/>
          <w14:ligatures w14:val="standardContextual"/>
        </w:rPr>
      </w:pPr>
      <w:hyperlink w:anchor="_Toc140350908" w:history="1">
        <w:r w:rsidRPr="00E13893">
          <w:rPr>
            <w:rStyle w:val="Hyperlink"/>
            <w:rFonts w:ascii="Arial" w:hAnsi="Arial"/>
            <w:noProof/>
          </w:rPr>
          <w:t>5.2</w:t>
        </w:r>
        <w:r w:rsidRPr="00E13893">
          <w:rPr>
            <w:rStyle w:val="Hyperlink"/>
            <w:noProof/>
          </w:rPr>
          <w:t xml:space="preserve"> Create Generator and Parking Lots Input Files</w:t>
        </w:r>
        <w:r>
          <w:rPr>
            <w:noProof/>
            <w:webHidden/>
          </w:rPr>
          <w:tab/>
        </w:r>
        <w:r>
          <w:rPr>
            <w:noProof/>
            <w:webHidden/>
          </w:rPr>
          <w:fldChar w:fldCharType="begin"/>
        </w:r>
        <w:r>
          <w:rPr>
            <w:noProof/>
            <w:webHidden/>
          </w:rPr>
          <w:instrText xml:space="preserve"> PAGEREF _Toc140350908 \h </w:instrText>
        </w:r>
        <w:r>
          <w:rPr>
            <w:noProof/>
            <w:webHidden/>
          </w:rPr>
        </w:r>
        <w:r>
          <w:rPr>
            <w:noProof/>
            <w:webHidden/>
          </w:rPr>
          <w:fldChar w:fldCharType="separate"/>
        </w:r>
        <w:r>
          <w:rPr>
            <w:noProof/>
            <w:webHidden/>
          </w:rPr>
          <w:t>19</w:t>
        </w:r>
        <w:r>
          <w:rPr>
            <w:noProof/>
            <w:webHidden/>
          </w:rPr>
          <w:fldChar w:fldCharType="end"/>
        </w:r>
      </w:hyperlink>
    </w:p>
    <w:p w14:paraId="3B6781F4" w14:textId="2F37A5F1" w:rsidR="00316706" w:rsidRDefault="00316706">
      <w:pPr>
        <w:pStyle w:val="TOC3"/>
        <w:rPr>
          <w:rFonts w:eastAsiaTheme="minorEastAsia"/>
          <w:caps w:val="0"/>
          <w:noProof/>
          <w:color w:val="auto"/>
          <w:kern w:val="2"/>
          <w:sz w:val="22"/>
          <w14:ligatures w14:val="standardContextual"/>
        </w:rPr>
      </w:pPr>
      <w:hyperlink w:anchor="_Toc140350909" w:history="1">
        <w:r w:rsidRPr="00E13893">
          <w:rPr>
            <w:rStyle w:val="Hyperlink"/>
            <w:noProof/>
          </w:rPr>
          <w:t>Generator File</w:t>
        </w:r>
        <w:r>
          <w:rPr>
            <w:noProof/>
            <w:webHidden/>
          </w:rPr>
          <w:tab/>
        </w:r>
        <w:r>
          <w:rPr>
            <w:noProof/>
            <w:webHidden/>
          </w:rPr>
          <w:fldChar w:fldCharType="begin"/>
        </w:r>
        <w:r>
          <w:rPr>
            <w:noProof/>
            <w:webHidden/>
          </w:rPr>
          <w:instrText xml:space="preserve"> PAGEREF _Toc140350909 \h </w:instrText>
        </w:r>
        <w:r>
          <w:rPr>
            <w:noProof/>
            <w:webHidden/>
          </w:rPr>
        </w:r>
        <w:r>
          <w:rPr>
            <w:noProof/>
            <w:webHidden/>
          </w:rPr>
          <w:fldChar w:fldCharType="separate"/>
        </w:r>
        <w:r>
          <w:rPr>
            <w:noProof/>
            <w:webHidden/>
          </w:rPr>
          <w:t>19</w:t>
        </w:r>
        <w:r>
          <w:rPr>
            <w:noProof/>
            <w:webHidden/>
          </w:rPr>
          <w:fldChar w:fldCharType="end"/>
        </w:r>
      </w:hyperlink>
    </w:p>
    <w:p w14:paraId="0CF14C35" w14:textId="6924230E" w:rsidR="00316706" w:rsidRDefault="00316706">
      <w:pPr>
        <w:pStyle w:val="TOC3"/>
        <w:rPr>
          <w:rFonts w:eastAsiaTheme="minorEastAsia"/>
          <w:caps w:val="0"/>
          <w:noProof/>
          <w:color w:val="auto"/>
          <w:kern w:val="2"/>
          <w:sz w:val="22"/>
          <w14:ligatures w14:val="standardContextual"/>
        </w:rPr>
      </w:pPr>
      <w:hyperlink w:anchor="_Toc140350910" w:history="1">
        <w:r w:rsidRPr="00E13893">
          <w:rPr>
            <w:rStyle w:val="Hyperlink"/>
            <w:noProof/>
          </w:rPr>
          <w:t>Parking Lots File</w:t>
        </w:r>
        <w:r>
          <w:rPr>
            <w:noProof/>
            <w:webHidden/>
          </w:rPr>
          <w:tab/>
        </w:r>
        <w:r>
          <w:rPr>
            <w:noProof/>
            <w:webHidden/>
          </w:rPr>
          <w:fldChar w:fldCharType="begin"/>
        </w:r>
        <w:r>
          <w:rPr>
            <w:noProof/>
            <w:webHidden/>
          </w:rPr>
          <w:instrText xml:space="preserve"> PAGEREF _Toc140350910 \h </w:instrText>
        </w:r>
        <w:r>
          <w:rPr>
            <w:noProof/>
            <w:webHidden/>
          </w:rPr>
        </w:r>
        <w:r>
          <w:rPr>
            <w:noProof/>
            <w:webHidden/>
          </w:rPr>
          <w:fldChar w:fldCharType="separate"/>
        </w:r>
        <w:r>
          <w:rPr>
            <w:noProof/>
            <w:webHidden/>
          </w:rPr>
          <w:t>20</w:t>
        </w:r>
        <w:r>
          <w:rPr>
            <w:noProof/>
            <w:webHidden/>
          </w:rPr>
          <w:fldChar w:fldCharType="end"/>
        </w:r>
      </w:hyperlink>
    </w:p>
    <w:p w14:paraId="20053A37" w14:textId="3C9EAA7E" w:rsidR="00316706" w:rsidRDefault="00316706">
      <w:pPr>
        <w:pStyle w:val="TOC2"/>
        <w:rPr>
          <w:rFonts w:eastAsiaTheme="minorEastAsia"/>
          <w:caps w:val="0"/>
          <w:noProof/>
          <w:color w:val="auto"/>
          <w:kern w:val="2"/>
          <w:sz w:val="22"/>
          <w14:ligatures w14:val="standardContextual"/>
        </w:rPr>
      </w:pPr>
      <w:hyperlink w:anchor="_Toc140350911" w:history="1">
        <w:r w:rsidRPr="00E13893">
          <w:rPr>
            <w:rStyle w:val="Hyperlink"/>
            <w:rFonts w:ascii="Arial" w:hAnsi="Arial"/>
            <w:noProof/>
          </w:rPr>
          <w:t>5.3</w:t>
        </w:r>
        <w:r w:rsidRPr="00E13893">
          <w:rPr>
            <w:rStyle w:val="Hyperlink"/>
            <w:noProof/>
          </w:rPr>
          <w:t xml:space="preserve"> Create Adjustment Factors File</w:t>
        </w:r>
        <w:r>
          <w:rPr>
            <w:noProof/>
            <w:webHidden/>
          </w:rPr>
          <w:tab/>
        </w:r>
        <w:r>
          <w:rPr>
            <w:noProof/>
            <w:webHidden/>
          </w:rPr>
          <w:fldChar w:fldCharType="begin"/>
        </w:r>
        <w:r>
          <w:rPr>
            <w:noProof/>
            <w:webHidden/>
          </w:rPr>
          <w:instrText xml:space="preserve"> PAGEREF _Toc140350911 \h </w:instrText>
        </w:r>
        <w:r>
          <w:rPr>
            <w:noProof/>
            <w:webHidden/>
          </w:rPr>
        </w:r>
        <w:r>
          <w:rPr>
            <w:noProof/>
            <w:webHidden/>
          </w:rPr>
          <w:fldChar w:fldCharType="separate"/>
        </w:r>
        <w:r>
          <w:rPr>
            <w:noProof/>
            <w:webHidden/>
          </w:rPr>
          <w:t>21</w:t>
        </w:r>
        <w:r>
          <w:rPr>
            <w:noProof/>
            <w:webHidden/>
          </w:rPr>
          <w:fldChar w:fldCharType="end"/>
        </w:r>
      </w:hyperlink>
    </w:p>
    <w:p w14:paraId="4D3ED3EA" w14:textId="039702DC" w:rsidR="0019707A" w:rsidRPr="00292658" w:rsidRDefault="00AC2211" w:rsidP="00F769BA">
      <w:pPr>
        <w:spacing w:before="240" w:after="120"/>
        <w:rPr>
          <w:b/>
          <w:caps/>
          <w:sz w:val="20"/>
        </w:rPr>
      </w:pPr>
      <w:r w:rsidRPr="00292658">
        <w:rPr>
          <w:sz w:val="20"/>
        </w:rPr>
        <w:fldChar w:fldCharType="end"/>
      </w:r>
      <w:r w:rsidR="0019707A" w:rsidRPr="00292658">
        <w:rPr>
          <w:b/>
          <w:caps/>
          <w:sz w:val="20"/>
        </w:rPr>
        <w:t>List of Figures</w:t>
      </w:r>
    </w:p>
    <w:p w14:paraId="143165D9" w14:textId="32E4FBA3" w:rsidR="00316706" w:rsidRDefault="00C70444">
      <w:pPr>
        <w:pStyle w:val="TableofFigures"/>
        <w:tabs>
          <w:tab w:val="right" w:leader="dot" w:pos="6470"/>
        </w:tabs>
        <w:rPr>
          <w:rFonts w:eastAsiaTheme="minorEastAsia"/>
          <w:b w:val="0"/>
          <w:caps w:val="0"/>
          <w:noProof/>
          <w:color w:val="auto"/>
          <w:kern w:val="2"/>
          <w:sz w:val="22"/>
          <w14:ligatures w14:val="standardContextual"/>
        </w:rPr>
      </w:pPr>
      <w:r>
        <w:rPr>
          <w:b w:val="0"/>
          <w:bCs/>
        </w:rPr>
        <w:fldChar w:fldCharType="begin"/>
      </w:r>
      <w:r>
        <w:rPr>
          <w:bCs/>
        </w:rPr>
        <w:instrText xml:space="preserve"> TOC \h \z \c "Figure" </w:instrText>
      </w:r>
      <w:r>
        <w:rPr>
          <w:b w:val="0"/>
          <w:bCs/>
        </w:rPr>
        <w:fldChar w:fldCharType="separate"/>
      </w:r>
      <w:hyperlink w:anchor="_Toc140350912" w:history="1">
        <w:r w:rsidR="00316706" w:rsidRPr="003E6C67">
          <w:rPr>
            <w:rStyle w:val="Hyperlink"/>
            <w:noProof/>
          </w:rPr>
          <w:t>Figure 1: Anaconda Prompt</w:t>
        </w:r>
        <w:r w:rsidR="00316706">
          <w:rPr>
            <w:noProof/>
            <w:webHidden/>
          </w:rPr>
          <w:tab/>
        </w:r>
        <w:r w:rsidR="00316706">
          <w:rPr>
            <w:noProof/>
            <w:webHidden/>
          </w:rPr>
          <w:fldChar w:fldCharType="begin"/>
        </w:r>
        <w:r w:rsidR="00316706">
          <w:rPr>
            <w:noProof/>
            <w:webHidden/>
          </w:rPr>
          <w:instrText xml:space="preserve"> PAGEREF _Toc140350912 \h </w:instrText>
        </w:r>
        <w:r w:rsidR="00316706">
          <w:rPr>
            <w:noProof/>
            <w:webHidden/>
          </w:rPr>
        </w:r>
        <w:r w:rsidR="00316706">
          <w:rPr>
            <w:noProof/>
            <w:webHidden/>
          </w:rPr>
          <w:fldChar w:fldCharType="separate"/>
        </w:r>
        <w:r w:rsidR="00316706">
          <w:rPr>
            <w:noProof/>
            <w:webHidden/>
          </w:rPr>
          <w:t>7</w:t>
        </w:r>
        <w:r w:rsidR="00316706">
          <w:rPr>
            <w:noProof/>
            <w:webHidden/>
          </w:rPr>
          <w:fldChar w:fldCharType="end"/>
        </w:r>
      </w:hyperlink>
    </w:p>
    <w:p w14:paraId="461CF838" w14:textId="366C7597"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13" w:history="1">
        <w:r w:rsidRPr="003E6C67">
          <w:rPr>
            <w:rStyle w:val="Hyperlink"/>
            <w:noProof/>
          </w:rPr>
          <w:t>Figure 2: Conda Environment Install</w:t>
        </w:r>
        <w:r>
          <w:rPr>
            <w:noProof/>
            <w:webHidden/>
          </w:rPr>
          <w:tab/>
        </w:r>
        <w:r>
          <w:rPr>
            <w:noProof/>
            <w:webHidden/>
          </w:rPr>
          <w:fldChar w:fldCharType="begin"/>
        </w:r>
        <w:r>
          <w:rPr>
            <w:noProof/>
            <w:webHidden/>
          </w:rPr>
          <w:instrText xml:space="preserve"> PAGEREF _Toc140350913 \h </w:instrText>
        </w:r>
        <w:r>
          <w:rPr>
            <w:noProof/>
            <w:webHidden/>
          </w:rPr>
        </w:r>
        <w:r>
          <w:rPr>
            <w:noProof/>
            <w:webHidden/>
          </w:rPr>
          <w:fldChar w:fldCharType="separate"/>
        </w:r>
        <w:r>
          <w:rPr>
            <w:noProof/>
            <w:webHidden/>
          </w:rPr>
          <w:t>7</w:t>
        </w:r>
        <w:r>
          <w:rPr>
            <w:noProof/>
            <w:webHidden/>
          </w:rPr>
          <w:fldChar w:fldCharType="end"/>
        </w:r>
      </w:hyperlink>
    </w:p>
    <w:p w14:paraId="606B53A2" w14:textId="396A193F"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14" w:history="1">
        <w:r w:rsidRPr="003E6C67">
          <w:rPr>
            <w:rStyle w:val="Hyperlink"/>
            <w:noProof/>
          </w:rPr>
          <w:t>Figure 3: Conda Python Environment (after)</w:t>
        </w:r>
        <w:r>
          <w:rPr>
            <w:noProof/>
            <w:webHidden/>
          </w:rPr>
          <w:tab/>
        </w:r>
        <w:r>
          <w:rPr>
            <w:noProof/>
            <w:webHidden/>
          </w:rPr>
          <w:fldChar w:fldCharType="begin"/>
        </w:r>
        <w:r>
          <w:rPr>
            <w:noProof/>
            <w:webHidden/>
          </w:rPr>
          <w:instrText xml:space="preserve"> PAGEREF _Toc140350914 \h </w:instrText>
        </w:r>
        <w:r>
          <w:rPr>
            <w:noProof/>
            <w:webHidden/>
          </w:rPr>
        </w:r>
        <w:r>
          <w:rPr>
            <w:noProof/>
            <w:webHidden/>
          </w:rPr>
          <w:fldChar w:fldCharType="separate"/>
        </w:r>
        <w:r>
          <w:rPr>
            <w:noProof/>
            <w:webHidden/>
          </w:rPr>
          <w:t>8</w:t>
        </w:r>
        <w:r>
          <w:rPr>
            <w:noProof/>
            <w:webHidden/>
          </w:rPr>
          <w:fldChar w:fldCharType="end"/>
        </w:r>
      </w:hyperlink>
    </w:p>
    <w:p w14:paraId="10745F25" w14:textId="278D846E"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15" w:history="1">
        <w:r w:rsidRPr="003E6C67">
          <w:rPr>
            <w:rStyle w:val="Hyperlink"/>
            <w:noProof/>
          </w:rPr>
          <w:t>Figure 19: Employment and Parking lot data displayed with only the Home Depot and Walmart locations and associated parking lots highlighted</w:t>
        </w:r>
        <w:r>
          <w:rPr>
            <w:noProof/>
            <w:webHidden/>
          </w:rPr>
          <w:tab/>
        </w:r>
        <w:r>
          <w:rPr>
            <w:noProof/>
            <w:webHidden/>
          </w:rPr>
          <w:fldChar w:fldCharType="begin"/>
        </w:r>
        <w:r>
          <w:rPr>
            <w:noProof/>
            <w:webHidden/>
          </w:rPr>
          <w:instrText xml:space="preserve"> PAGEREF _Toc140350915 \h </w:instrText>
        </w:r>
        <w:r>
          <w:rPr>
            <w:noProof/>
            <w:webHidden/>
          </w:rPr>
        </w:r>
        <w:r>
          <w:rPr>
            <w:noProof/>
            <w:webHidden/>
          </w:rPr>
          <w:fldChar w:fldCharType="separate"/>
        </w:r>
        <w:r>
          <w:rPr>
            <w:noProof/>
            <w:webHidden/>
          </w:rPr>
          <w:t>17</w:t>
        </w:r>
        <w:r>
          <w:rPr>
            <w:noProof/>
            <w:webHidden/>
          </w:rPr>
          <w:fldChar w:fldCharType="end"/>
        </w:r>
      </w:hyperlink>
    </w:p>
    <w:p w14:paraId="5B72DA7E" w14:textId="1FC8295B"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16" w:history="1">
        <w:r w:rsidRPr="003E6C67">
          <w:rPr>
            <w:rStyle w:val="Hyperlink"/>
            <w:noProof/>
          </w:rPr>
          <w:t>Figure 20: Open the Generate Parking Preference Tool</w:t>
        </w:r>
        <w:r>
          <w:rPr>
            <w:noProof/>
            <w:webHidden/>
          </w:rPr>
          <w:tab/>
        </w:r>
        <w:r>
          <w:rPr>
            <w:noProof/>
            <w:webHidden/>
          </w:rPr>
          <w:fldChar w:fldCharType="begin"/>
        </w:r>
        <w:r>
          <w:rPr>
            <w:noProof/>
            <w:webHidden/>
          </w:rPr>
          <w:instrText xml:space="preserve"> PAGEREF _Toc140350916 \h </w:instrText>
        </w:r>
        <w:r>
          <w:rPr>
            <w:noProof/>
            <w:webHidden/>
          </w:rPr>
        </w:r>
        <w:r>
          <w:rPr>
            <w:noProof/>
            <w:webHidden/>
          </w:rPr>
          <w:fldChar w:fldCharType="separate"/>
        </w:r>
        <w:r>
          <w:rPr>
            <w:noProof/>
            <w:webHidden/>
          </w:rPr>
          <w:t>18</w:t>
        </w:r>
        <w:r>
          <w:rPr>
            <w:noProof/>
            <w:webHidden/>
          </w:rPr>
          <w:fldChar w:fldCharType="end"/>
        </w:r>
      </w:hyperlink>
    </w:p>
    <w:p w14:paraId="6034FB9F" w14:textId="7114430C"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17" w:history="1">
        <w:r w:rsidRPr="003E6C67">
          <w:rPr>
            <w:rStyle w:val="Hyperlink"/>
            <w:noProof/>
          </w:rPr>
          <w:t>Figure 21: Use the pulldown menu when SELECTING data</w:t>
        </w:r>
        <w:r>
          <w:rPr>
            <w:noProof/>
            <w:webHidden/>
          </w:rPr>
          <w:tab/>
        </w:r>
        <w:r>
          <w:rPr>
            <w:noProof/>
            <w:webHidden/>
          </w:rPr>
          <w:fldChar w:fldCharType="begin"/>
        </w:r>
        <w:r>
          <w:rPr>
            <w:noProof/>
            <w:webHidden/>
          </w:rPr>
          <w:instrText xml:space="preserve"> PAGEREF _Toc140350917 \h </w:instrText>
        </w:r>
        <w:r>
          <w:rPr>
            <w:noProof/>
            <w:webHidden/>
          </w:rPr>
        </w:r>
        <w:r>
          <w:rPr>
            <w:noProof/>
            <w:webHidden/>
          </w:rPr>
          <w:fldChar w:fldCharType="separate"/>
        </w:r>
        <w:r>
          <w:rPr>
            <w:noProof/>
            <w:webHidden/>
          </w:rPr>
          <w:t>18</w:t>
        </w:r>
        <w:r>
          <w:rPr>
            <w:noProof/>
            <w:webHidden/>
          </w:rPr>
          <w:fldChar w:fldCharType="end"/>
        </w:r>
      </w:hyperlink>
    </w:p>
    <w:p w14:paraId="6BA5F985" w14:textId="33A9A8CF"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18" w:history="1">
        <w:r w:rsidRPr="003E6C67">
          <w:rPr>
            <w:rStyle w:val="Hyperlink"/>
            <w:noProof/>
          </w:rPr>
          <w:t>Figure 22: Original data grouped as "Original Data"</w:t>
        </w:r>
        <w:r>
          <w:rPr>
            <w:noProof/>
            <w:webHidden/>
          </w:rPr>
          <w:tab/>
        </w:r>
        <w:r>
          <w:rPr>
            <w:noProof/>
            <w:webHidden/>
          </w:rPr>
          <w:fldChar w:fldCharType="begin"/>
        </w:r>
        <w:r>
          <w:rPr>
            <w:noProof/>
            <w:webHidden/>
          </w:rPr>
          <w:instrText xml:space="preserve"> PAGEREF _Toc140350918 \h </w:instrText>
        </w:r>
        <w:r>
          <w:rPr>
            <w:noProof/>
            <w:webHidden/>
          </w:rPr>
        </w:r>
        <w:r>
          <w:rPr>
            <w:noProof/>
            <w:webHidden/>
          </w:rPr>
          <w:fldChar w:fldCharType="separate"/>
        </w:r>
        <w:r>
          <w:rPr>
            <w:noProof/>
            <w:webHidden/>
          </w:rPr>
          <w:t>18</w:t>
        </w:r>
        <w:r>
          <w:rPr>
            <w:noProof/>
            <w:webHidden/>
          </w:rPr>
          <w:fldChar w:fldCharType="end"/>
        </w:r>
      </w:hyperlink>
    </w:p>
    <w:p w14:paraId="59625FB2" w14:textId="393478B0"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19" w:history="1">
        <w:r w:rsidRPr="003E6C67">
          <w:rPr>
            <w:rStyle w:val="Hyperlink"/>
            <w:noProof/>
          </w:rPr>
          <w:t>Figure 23: Generator and parking data created by the Generate Parking Preference tool</w:t>
        </w:r>
        <w:r>
          <w:rPr>
            <w:noProof/>
            <w:webHidden/>
          </w:rPr>
          <w:tab/>
        </w:r>
        <w:r>
          <w:rPr>
            <w:noProof/>
            <w:webHidden/>
          </w:rPr>
          <w:fldChar w:fldCharType="begin"/>
        </w:r>
        <w:r>
          <w:rPr>
            <w:noProof/>
            <w:webHidden/>
          </w:rPr>
          <w:instrText xml:space="preserve"> PAGEREF _Toc140350919 \h </w:instrText>
        </w:r>
        <w:r>
          <w:rPr>
            <w:noProof/>
            <w:webHidden/>
          </w:rPr>
        </w:r>
        <w:r>
          <w:rPr>
            <w:noProof/>
            <w:webHidden/>
          </w:rPr>
          <w:fldChar w:fldCharType="separate"/>
        </w:r>
        <w:r>
          <w:rPr>
            <w:noProof/>
            <w:webHidden/>
          </w:rPr>
          <w:t>19</w:t>
        </w:r>
        <w:r>
          <w:rPr>
            <w:noProof/>
            <w:webHidden/>
          </w:rPr>
          <w:fldChar w:fldCharType="end"/>
        </w:r>
      </w:hyperlink>
    </w:p>
    <w:p w14:paraId="2DFE1D96" w14:textId="27BF4EE9" w:rsidR="00316706" w:rsidRDefault="00316706">
      <w:pPr>
        <w:pStyle w:val="TableofFigures"/>
        <w:tabs>
          <w:tab w:val="right" w:leader="dot" w:pos="6470"/>
        </w:tabs>
        <w:rPr>
          <w:rFonts w:eastAsiaTheme="minorEastAsia"/>
          <w:b w:val="0"/>
          <w:caps w:val="0"/>
          <w:noProof/>
          <w:color w:val="auto"/>
          <w:kern w:val="2"/>
          <w:sz w:val="22"/>
          <w14:ligatures w14:val="standardContextual"/>
        </w:rPr>
      </w:pPr>
      <w:hyperlink w:anchor="_Toc140350920" w:history="1">
        <w:r w:rsidRPr="003E6C67">
          <w:rPr>
            <w:rStyle w:val="Hyperlink"/>
            <w:noProof/>
          </w:rPr>
          <w:t>Figure 24: Parking lot preferences by generator</w:t>
        </w:r>
        <w:r>
          <w:rPr>
            <w:noProof/>
            <w:webHidden/>
          </w:rPr>
          <w:tab/>
        </w:r>
        <w:r>
          <w:rPr>
            <w:noProof/>
            <w:webHidden/>
          </w:rPr>
          <w:fldChar w:fldCharType="begin"/>
        </w:r>
        <w:r>
          <w:rPr>
            <w:noProof/>
            <w:webHidden/>
          </w:rPr>
          <w:instrText xml:space="preserve"> PAGEREF _Toc140350920 \h </w:instrText>
        </w:r>
        <w:r>
          <w:rPr>
            <w:noProof/>
            <w:webHidden/>
          </w:rPr>
        </w:r>
        <w:r>
          <w:rPr>
            <w:noProof/>
            <w:webHidden/>
          </w:rPr>
          <w:fldChar w:fldCharType="separate"/>
        </w:r>
        <w:r>
          <w:rPr>
            <w:noProof/>
            <w:webHidden/>
          </w:rPr>
          <w:t>19</w:t>
        </w:r>
        <w:r>
          <w:rPr>
            <w:noProof/>
            <w:webHidden/>
          </w:rPr>
          <w:fldChar w:fldCharType="end"/>
        </w:r>
      </w:hyperlink>
    </w:p>
    <w:p w14:paraId="05373512" w14:textId="08C1C8E1" w:rsidR="001352D4" w:rsidRPr="00292658" w:rsidRDefault="00C70444" w:rsidP="00A84B0C">
      <w:r>
        <w:rPr>
          <w:b/>
          <w:bCs/>
        </w:rPr>
        <w:fldChar w:fldCharType="end"/>
      </w:r>
    </w:p>
    <w:p w14:paraId="31FBB3D4" w14:textId="77777777" w:rsidR="0056630F" w:rsidRPr="00292658" w:rsidRDefault="0056630F">
      <w:pPr>
        <w:spacing w:after="200" w:line="276" w:lineRule="auto"/>
        <w:sectPr w:rsidR="0056630F" w:rsidRPr="00292658" w:rsidSect="00431929">
          <w:headerReference w:type="even" r:id="rId20"/>
          <w:headerReference w:type="default" r:id="rId21"/>
          <w:footerReference w:type="even" r:id="rId22"/>
          <w:footerReference w:type="default" r:id="rId23"/>
          <w:headerReference w:type="first" r:id="rId24"/>
          <w:footerReference w:type="first" r:id="rId25"/>
          <w:type w:val="oddPage"/>
          <w:pgSz w:w="12240" w:h="15840" w:code="1"/>
          <w:pgMar w:top="1454" w:right="2160" w:bottom="1440" w:left="3600" w:header="576" w:footer="288"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2C9884F8" w14:textId="4F02BC88" w:rsidR="007B1C68" w:rsidRDefault="0087536D" w:rsidP="00241FB4">
      <w:pPr>
        <w:pStyle w:val="Heading1"/>
      </w:pPr>
      <w:bookmarkStart w:id="3" w:name="_Toc140350856"/>
      <w:bookmarkEnd w:id="2"/>
      <w:r>
        <w:lastRenderedPageBreak/>
        <w:t>Introduction</w:t>
      </w:r>
      <w:bookmarkEnd w:id="3"/>
    </w:p>
    <w:p w14:paraId="7DA10AAD" w14:textId="07D56CB4" w:rsidR="0087536D" w:rsidRDefault="0087536D" w:rsidP="006428FB">
      <w:pPr>
        <w:pStyle w:val="Heading2"/>
      </w:pPr>
      <w:bookmarkStart w:id="4" w:name="_Toc140350857"/>
      <w:r>
        <w:t>Background</w:t>
      </w:r>
      <w:bookmarkEnd w:id="4"/>
    </w:p>
    <w:p w14:paraId="76D83776" w14:textId="77777777" w:rsidR="00316706" w:rsidRDefault="007B1C68" w:rsidP="007B1C68">
      <w:pPr>
        <w:pStyle w:val="BodyParagraph"/>
      </w:pPr>
      <w:r>
        <w:t xml:space="preserve">This user guide provides instructions for the Shared Parking </w:t>
      </w:r>
      <w:r w:rsidR="00AD1058">
        <w:t>Analysis (SPA)</w:t>
      </w:r>
      <w:r>
        <w:t xml:space="preserve"> </w:t>
      </w:r>
      <w:r w:rsidR="00437FE4">
        <w:t>t</w:t>
      </w:r>
      <w:r>
        <w:t>ool</w:t>
      </w:r>
      <w:r w:rsidR="00316706">
        <w:t xml:space="preserve"> </w:t>
      </w:r>
      <w:r>
        <w:t xml:space="preserve">developed by the </w:t>
      </w:r>
      <w:r w:rsidR="007A7927">
        <w:t xml:space="preserve">Chittenden </w:t>
      </w:r>
      <w:r>
        <w:t>County Regional Planning Commission</w:t>
      </w:r>
      <w:r w:rsidR="00316706">
        <w:t xml:space="preserve"> (CCRPC) with support from RSG</w:t>
      </w:r>
      <w:r>
        <w:t xml:space="preserve">. The </w:t>
      </w:r>
      <w:r w:rsidR="00AD1058">
        <w:t>SPA</w:t>
      </w:r>
      <w:r>
        <w:t xml:space="preserve"> tool models shared parking demand for specific geographic areas based on land use and adjustment factors by month, day of week, and time of day. </w:t>
      </w:r>
    </w:p>
    <w:p w14:paraId="0951CF55" w14:textId="377AF546" w:rsidR="007A7927" w:rsidRDefault="00316706" w:rsidP="007B1C68">
      <w:pPr>
        <w:pStyle w:val="BodyParagraph"/>
      </w:pPr>
      <w:r>
        <w:t>The SPA uses parking demand f</w:t>
      </w:r>
      <w:r w:rsidR="007B1C68">
        <w:t xml:space="preserve">actors from </w:t>
      </w:r>
      <w:r w:rsidR="007B1C68" w:rsidRPr="007E76D0">
        <w:rPr>
          <w:u w:val="single"/>
        </w:rPr>
        <w:t>Shared Parking, Second Edition</w:t>
      </w:r>
      <w:r w:rsidR="007B1C68">
        <w:t xml:space="preserve"> by the Urban Land Institute</w:t>
      </w:r>
      <w:r w:rsidR="00EE0EAC">
        <w:rPr>
          <w:rStyle w:val="FootnoteReference"/>
          <w:i/>
          <w:iCs/>
        </w:rPr>
        <w:footnoteReference w:id="2"/>
      </w:r>
      <w:r w:rsidR="007D47E4">
        <w:t xml:space="preserve"> (ULI)</w:t>
      </w:r>
      <w:r w:rsidR="007B1C68">
        <w:t xml:space="preserve"> are incorporated by default</w:t>
      </w:r>
      <w:r>
        <w:t>, although the tool is flexible to accept user specific inputs along with other parking demand factors.</w:t>
      </w:r>
    </w:p>
    <w:p w14:paraId="3BEE10CB" w14:textId="56826143" w:rsidR="007D47E4" w:rsidRDefault="00316706" w:rsidP="007B1C68">
      <w:pPr>
        <w:pStyle w:val="BodyParagraph"/>
      </w:pPr>
      <w:r>
        <w:t xml:space="preserve">The </w:t>
      </w:r>
      <w:r w:rsidR="00AD1058">
        <w:t>SPA</w:t>
      </w:r>
      <w:r w:rsidR="007B1C68">
        <w:t xml:space="preserve"> </w:t>
      </w:r>
      <w:r w:rsidR="007A7927">
        <w:t>us</w:t>
      </w:r>
      <w:r>
        <w:t>es</w:t>
      </w:r>
      <w:r w:rsidR="007A7927">
        <w:t xml:space="preserve"> open-source </w:t>
      </w:r>
      <w:r>
        <w:t xml:space="preserve">software in both </w:t>
      </w:r>
      <w:r w:rsidR="007A7927">
        <w:t>Python and R software</w:t>
      </w:r>
      <w:r>
        <w:t xml:space="preserve"> languages</w:t>
      </w:r>
      <w:r w:rsidR="007A7927">
        <w:t xml:space="preserve"> complemented by any GIS program that </w:t>
      </w:r>
      <w:r w:rsidR="00796BE3">
        <w:t xml:space="preserve">can </w:t>
      </w:r>
      <w:r w:rsidR="007A7927">
        <w:t>generate</w:t>
      </w:r>
      <w:r w:rsidR="00796BE3">
        <w:t xml:space="preserve"> </w:t>
      </w:r>
      <w:r w:rsidR="007A7927">
        <w:t>a Shapefile with latitude and longitude location data</w:t>
      </w:r>
      <w:r w:rsidR="00796BE3">
        <w:t xml:space="preserve"> for both the source of parking demand (i.e., land uses) and the parking lots (parking supply). </w:t>
      </w:r>
    </w:p>
    <w:p w14:paraId="6FE04429" w14:textId="0EF0E094" w:rsidR="007A7927" w:rsidRDefault="007A7927" w:rsidP="00966684">
      <w:pPr>
        <w:pStyle w:val="BodyParagraph"/>
      </w:pPr>
      <w:r>
        <w:t>The SPA</w:t>
      </w:r>
      <w:r w:rsidR="00796BE3">
        <w:t xml:space="preserve"> is a unique and</w:t>
      </w:r>
      <w:r>
        <w:t xml:space="preserve"> </w:t>
      </w:r>
      <w:r w:rsidR="00796BE3">
        <w:t xml:space="preserve">powerful tool that </w:t>
      </w:r>
      <w:r>
        <w:t xml:space="preserve">expands </w:t>
      </w:r>
      <w:r w:rsidR="00796BE3">
        <w:t>t</w:t>
      </w:r>
      <w:r>
        <w:t>he methodology developed by the ULI</w:t>
      </w:r>
      <w:r w:rsidR="00796BE3">
        <w:t xml:space="preserve">. </w:t>
      </w:r>
      <w:r>
        <w:t xml:space="preserve">Rather than the typical ULI Shared Parking analysis as a many </w:t>
      </w:r>
      <w:proofErr w:type="gramStart"/>
      <w:r>
        <w:t>demand</w:t>
      </w:r>
      <w:proofErr w:type="gramEnd"/>
      <w:r>
        <w:t xml:space="preserve"> to one lot </w:t>
      </w:r>
      <w:r w:rsidR="00796BE3">
        <w:t xml:space="preserve">analysis, The </w:t>
      </w:r>
      <w:r>
        <w:t xml:space="preserve">SPA </w:t>
      </w:r>
      <w:r w:rsidR="00796BE3">
        <w:t xml:space="preserve">tool evaluates </w:t>
      </w:r>
      <w:r>
        <w:t>multiple parking demand</w:t>
      </w:r>
      <w:r w:rsidR="00796BE3">
        <w:t xml:space="preserve">s across </w:t>
      </w:r>
      <w:r>
        <w:t>multiple</w:t>
      </w:r>
      <w:r w:rsidR="00796BE3">
        <w:t xml:space="preserve"> possible</w:t>
      </w:r>
      <w:r>
        <w:t xml:space="preserve"> parking lot</w:t>
      </w:r>
      <w:r w:rsidR="00796BE3">
        <w:t>s</w:t>
      </w:r>
      <w:r>
        <w:t>.</w:t>
      </w:r>
    </w:p>
    <w:p w14:paraId="098AA36D" w14:textId="77777777" w:rsidR="007A7927" w:rsidRDefault="007A7927" w:rsidP="00966684">
      <w:pPr>
        <w:pStyle w:val="BodyParagraph"/>
      </w:pPr>
    </w:p>
    <w:p w14:paraId="0FEA67ED" w14:textId="1D776C83" w:rsidR="00966684" w:rsidRPr="00D25CC3" w:rsidRDefault="00582809" w:rsidP="00966684">
      <w:pPr>
        <w:pStyle w:val="BodyParagraph"/>
        <w:rPr>
          <w:highlight w:val="yellow"/>
        </w:rPr>
      </w:pPr>
      <w:r w:rsidRPr="00D25CC3">
        <w:rPr>
          <w:highlight w:val="yellow"/>
        </w:rPr>
        <w:t xml:space="preserve">First it </w:t>
      </w:r>
      <w:r w:rsidR="00966684" w:rsidRPr="00D25CC3">
        <w:rPr>
          <w:highlight w:val="yellow"/>
        </w:rPr>
        <w:t xml:space="preserve">calculates parking demand for each parking generator for all time combinations. The combination dimensions </w:t>
      </w:r>
      <w:r w:rsidR="003A346E" w:rsidRPr="00D25CC3">
        <w:rPr>
          <w:highlight w:val="yellow"/>
        </w:rPr>
        <w:t xml:space="preserve">from </w:t>
      </w:r>
      <w:r w:rsidR="003A346E" w:rsidRPr="00D25CC3">
        <w:rPr>
          <w:highlight w:val="yellow"/>
          <w:u w:val="single"/>
        </w:rPr>
        <w:t>Shared Parking</w:t>
      </w:r>
      <w:r w:rsidR="003A346E" w:rsidRPr="00D25CC3">
        <w:rPr>
          <w:i/>
          <w:iCs/>
          <w:highlight w:val="yellow"/>
        </w:rPr>
        <w:t xml:space="preserve"> </w:t>
      </w:r>
      <w:r w:rsidR="00966684" w:rsidRPr="00D25CC3">
        <w:rPr>
          <w:highlight w:val="yellow"/>
        </w:rPr>
        <w:t>are:</w:t>
      </w:r>
    </w:p>
    <w:p w14:paraId="2EA1B8D4" w14:textId="77777777" w:rsidR="00966684" w:rsidRPr="00D25CC3" w:rsidRDefault="00966684" w:rsidP="00966684">
      <w:pPr>
        <w:pStyle w:val="BodyParagraph"/>
        <w:numPr>
          <w:ilvl w:val="0"/>
          <w:numId w:val="12"/>
        </w:numPr>
        <w:rPr>
          <w:highlight w:val="yellow"/>
        </w:rPr>
      </w:pPr>
      <w:r w:rsidRPr="00D25CC3">
        <w:rPr>
          <w:highlight w:val="yellow"/>
        </w:rPr>
        <w:t>Time of Day: 6 AM – Midnight</w:t>
      </w:r>
    </w:p>
    <w:p w14:paraId="0D3C6CAB" w14:textId="77777777" w:rsidR="00966684" w:rsidRPr="00D25CC3" w:rsidRDefault="00966684" w:rsidP="00966684">
      <w:pPr>
        <w:pStyle w:val="BodyParagraph"/>
        <w:numPr>
          <w:ilvl w:val="0"/>
          <w:numId w:val="12"/>
        </w:numPr>
        <w:rPr>
          <w:highlight w:val="yellow"/>
        </w:rPr>
      </w:pPr>
      <w:r w:rsidRPr="00D25CC3">
        <w:rPr>
          <w:highlight w:val="yellow"/>
        </w:rPr>
        <w:t>Day: Weekday or Weekend</w:t>
      </w:r>
    </w:p>
    <w:p w14:paraId="622192D1" w14:textId="26F69793" w:rsidR="00966684" w:rsidRPr="00D25CC3" w:rsidRDefault="00966684" w:rsidP="00966684">
      <w:pPr>
        <w:pStyle w:val="BodyParagraph"/>
        <w:numPr>
          <w:ilvl w:val="0"/>
          <w:numId w:val="12"/>
        </w:numPr>
        <w:rPr>
          <w:highlight w:val="yellow"/>
        </w:rPr>
      </w:pPr>
      <w:r w:rsidRPr="00D25CC3">
        <w:rPr>
          <w:highlight w:val="yellow"/>
        </w:rPr>
        <w:t>Time of Year: all 12 months and December after Christmas (</w:t>
      </w:r>
      <w:r w:rsidR="00173839" w:rsidRPr="00D25CC3">
        <w:rPr>
          <w:highlight w:val="yellow"/>
        </w:rPr>
        <w:t xml:space="preserve">termed </w:t>
      </w:r>
      <w:r w:rsidRPr="00D25CC3">
        <w:rPr>
          <w:highlight w:val="yellow"/>
        </w:rPr>
        <w:t>“Late December”)</w:t>
      </w:r>
    </w:p>
    <w:p w14:paraId="3D0A4CB2" w14:textId="68447FF1" w:rsidR="00966684" w:rsidRDefault="00173839" w:rsidP="00966684">
      <w:pPr>
        <w:pStyle w:val="BodyParagraph"/>
      </w:pPr>
      <w:r w:rsidRPr="00D25CC3">
        <w:rPr>
          <w:highlight w:val="yellow"/>
        </w:rPr>
        <w:t>The user assigns e</w:t>
      </w:r>
      <w:r w:rsidR="00966684" w:rsidRPr="00D25CC3">
        <w:rPr>
          <w:highlight w:val="yellow"/>
        </w:rPr>
        <w:t>ach generator a list of parking lots in order of preference</w:t>
      </w:r>
      <w:r w:rsidR="009E2642" w:rsidRPr="00D25CC3">
        <w:rPr>
          <w:highlight w:val="yellow"/>
        </w:rPr>
        <w:t xml:space="preserve">, and then </w:t>
      </w:r>
      <w:r w:rsidR="00966684" w:rsidRPr="00D25CC3">
        <w:rPr>
          <w:highlight w:val="yellow"/>
        </w:rPr>
        <w:t>SPA allocates each generator’s parking demand</w:t>
      </w:r>
      <w:r w:rsidR="009E2642" w:rsidRPr="00D25CC3">
        <w:rPr>
          <w:highlight w:val="yellow"/>
        </w:rPr>
        <w:t>.</w:t>
      </w:r>
      <w:r w:rsidR="00966684" w:rsidRPr="00D25CC3">
        <w:rPr>
          <w:highlight w:val="yellow"/>
        </w:rPr>
        <w:t xml:space="preserve"> If a generator’s </w:t>
      </w:r>
      <w:r w:rsidR="009E2642" w:rsidRPr="00D25CC3">
        <w:rPr>
          <w:highlight w:val="yellow"/>
        </w:rPr>
        <w:t xml:space="preserve">first choice lot </w:t>
      </w:r>
      <w:r w:rsidR="00966684" w:rsidRPr="00D25CC3">
        <w:rPr>
          <w:highlight w:val="yellow"/>
        </w:rPr>
        <w:t xml:space="preserve">is already full, </w:t>
      </w:r>
      <w:r w:rsidR="006F5804" w:rsidRPr="00D25CC3">
        <w:rPr>
          <w:highlight w:val="yellow"/>
        </w:rPr>
        <w:t>its</w:t>
      </w:r>
      <w:r w:rsidR="00966684" w:rsidRPr="00D25CC3">
        <w:rPr>
          <w:highlight w:val="yellow"/>
        </w:rPr>
        <w:t xml:space="preserve"> demand is moved to</w:t>
      </w:r>
      <w:r w:rsidR="005F584C" w:rsidRPr="00D25CC3">
        <w:rPr>
          <w:highlight w:val="yellow"/>
        </w:rPr>
        <w:t xml:space="preserve"> its second choice. The model continues </w:t>
      </w:r>
      <w:r w:rsidR="00966684" w:rsidRPr="00D25CC3">
        <w:rPr>
          <w:highlight w:val="yellow"/>
        </w:rPr>
        <w:t xml:space="preserve">to </w:t>
      </w:r>
      <w:r w:rsidR="005F584C" w:rsidRPr="00D25CC3">
        <w:rPr>
          <w:highlight w:val="yellow"/>
        </w:rPr>
        <w:t xml:space="preserve">allocate demand </w:t>
      </w:r>
      <w:r w:rsidR="00966684" w:rsidRPr="00D25CC3">
        <w:rPr>
          <w:highlight w:val="yellow"/>
        </w:rPr>
        <w:t xml:space="preserve">until all demands are </w:t>
      </w:r>
      <w:proofErr w:type="gramStart"/>
      <w:r w:rsidR="00966684" w:rsidRPr="00D25CC3">
        <w:rPr>
          <w:highlight w:val="yellow"/>
        </w:rPr>
        <w:t>met</w:t>
      </w:r>
      <w:proofErr w:type="gramEnd"/>
      <w:r w:rsidR="00966684" w:rsidRPr="00D25CC3">
        <w:rPr>
          <w:highlight w:val="yellow"/>
        </w:rPr>
        <w:t xml:space="preserve"> or no </w:t>
      </w:r>
      <w:r w:rsidR="00861488" w:rsidRPr="00D25CC3">
        <w:rPr>
          <w:highlight w:val="yellow"/>
        </w:rPr>
        <w:t>parking spots are</w:t>
      </w:r>
      <w:r w:rsidR="00966684" w:rsidRPr="00D25CC3">
        <w:rPr>
          <w:highlight w:val="yellow"/>
        </w:rPr>
        <w:t xml:space="preserve"> </w:t>
      </w:r>
      <w:r w:rsidR="009C0040" w:rsidRPr="00D25CC3">
        <w:rPr>
          <w:highlight w:val="yellow"/>
        </w:rPr>
        <w:t>available</w:t>
      </w:r>
      <w:r w:rsidR="00966684" w:rsidRPr="00D25CC3">
        <w:rPr>
          <w:highlight w:val="yellow"/>
        </w:rPr>
        <w:t>.</w:t>
      </w:r>
    </w:p>
    <w:p w14:paraId="3806C66A" w14:textId="0B9C6108" w:rsidR="007B1C68" w:rsidRPr="004766D1" w:rsidRDefault="00966684" w:rsidP="006428FB">
      <w:pPr>
        <w:pStyle w:val="BodyParagraph"/>
      </w:pPr>
      <w:r w:rsidRPr="00D25CC3">
        <w:rPr>
          <w:highlight w:val="yellow"/>
        </w:rPr>
        <w:t>The tool creates a csv file of parking lot utilization for all factor combinations</w:t>
      </w:r>
      <w:r w:rsidR="009C0040" w:rsidRPr="00D25CC3">
        <w:rPr>
          <w:highlight w:val="yellow"/>
        </w:rPr>
        <w:t xml:space="preserve"> and a report noting the time of highest parking use a</w:t>
      </w:r>
      <w:r w:rsidR="006557D5" w:rsidRPr="00D25CC3">
        <w:rPr>
          <w:highlight w:val="yellow"/>
        </w:rPr>
        <w:t>nd any times where there was insufficient parking for a particular generator.</w:t>
      </w:r>
    </w:p>
    <w:p w14:paraId="4A79B8B4" w14:textId="6EEA31D4" w:rsidR="0087536D" w:rsidRDefault="0087536D" w:rsidP="0087536D">
      <w:pPr>
        <w:pStyle w:val="Heading2"/>
      </w:pPr>
      <w:bookmarkStart w:id="5" w:name="_Toc140350858"/>
      <w:r>
        <w:t xml:space="preserve">How To Use This </w:t>
      </w:r>
      <w:r w:rsidR="0043559D">
        <w:t>Guide</w:t>
      </w:r>
      <w:bookmarkEnd w:id="5"/>
    </w:p>
    <w:p w14:paraId="0F9644F7" w14:textId="3A20BCFB" w:rsidR="009A2FD4" w:rsidRDefault="00585194" w:rsidP="0087536D">
      <w:pPr>
        <w:pStyle w:val="BodyParagraph"/>
      </w:pPr>
      <w:r>
        <w:t xml:space="preserve">This guide </w:t>
      </w:r>
      <w:r w:rsidR="009A2FD4">
        <w:t xml:space="preserve">sets out the process for developing the inputs for the SPA, </w:t>
      </w:r>
      <w:proofErr w:type="gramStart"/>
      <w:r w:rsidR="009A2FD4">
        <w:t>installing</w:t>
      </w:r>
      <w:proofErr w:type="gramEnd"/>
      <w:r w:rsidR="009A2FD4">
        <w:t xml:space="preserve"> and running the SPA tool, and using the post process visualization summary in Excel.</w:t>
      </w:r>
    </w:p>
    <w:p w14:paraId="28D1FF03" w14:textId="77777777" w:rsidR="009A2FD4" w:rsidRDefault="009A2FD4" w:rsidP="0087536D">
      <w:pPr>
        <w:pStyle w:val="BodyParagraph"/>
      </w:pPr>
    </w:p>
    <w:p w14:paraId="46A3003F" w14:textId="77777777" w:rsidR="009A2FD4" w:rsidRDefault="009A2FD4" w:rsidP="0087536D">
      <w:pPr>
        <w:pStyle w:val="BodyParagraph"/>
      </w:pPr>
    </w:p>
    <w:p w14:paraId="60AA6C2C" w14:textId="12E06C2F" w:rsidR="0087536D" w:rsidRPr="009A2FD4" w:rsidRDefault="00B364CD" w:rsidP="0087536D">
      <w:pPr>
        <w:pStyle w:val="BodyParagraph"/>
        <w:rPr>
          <w:highlight w:val="yellow"/>
        </w:rPr>
      </w:pPr>
      <w:r w:rsidRPr="009A2FD4">
        <w:rPr>
          <w:highlight w:val="yellow"/>
        </w:rPr>
        <w:t>T</w:t>
      </w:r>
      <w:r w:rsidR="00E60C36" w:rsidRPr="009A2FD4">
        <w:rPr>
          <w:highlight w:val="yellow"/>
        </w:rPr>
        <w:t>o run the SPA tool:</w:t>
      </w:r>
    </w:p>
    <w:p w14:paraId="239D873B" w14:textId="2B56F706" w:rsidR="008C2B22" w:rsidRPr="009A2FD4" w:rsidRDefault="008C2B22">
      <w:pPr>
        <w:pStyle w:val="BodyParagraph"/>
        <w:numPr>
          <w:ilvl w:val="0"/>
          <w:numId w:val="11"/>
        </w:numPr>
        <w:rPr>
          <w:highlight w:val="yellow"/>
        </w:rPr>
      </w:pPr>
      <w:r w:rsidRPr="009A2FD4">
        <w:rPr>
          <w:highlight w:val="yellow"/>
        </w:rPr>
        <w:t xml:space="preserve">Install the </w:t>
      </w:r>
      <w:proofErr w:type="gramStart"/>
      <w:r w:rsidRPr="009A2FD4">
        <w:rPr>
          <w:highlight w:val="yellow"/>
        </w:rPr>
        <w:t>tool</w:t>
      </w:r>
      <w:proofErr w:type="gramEnd"/>
    </w:p>
    <w:p w14:paraId="7F6A6CC9" w14:textId="0EFA567D" w:rsidR="00BB114B" w:rsidRPr="009A2FD4" w:rsidRDefault="00083311" w:rsidP="008C2B22">
      <w:pPr>
        <w:pStyle w:val="BodyParagraph"/>
        <w:numPr>
          <w:ilvl w:val="0"/>
          <w:numId w:val="11"/>
        </w:numPr>
        <w:rPr>
          <w:highlight w:val="yellow"/>
        </w:rPr>
      </w:pPr>
      <w:r w:rsidRPr="009A2FD4">
        <w:rPr>
          <w:highlight w:val="yellow"/>
        </w:rPr>
        <w:t xml:space="preserve">Create the </w:t>
      </w:r>
      <w:r w:rsidRPr="009A2FD4">
        <w:rPr>
          <w:i/>
          <w:highlight w:val="yellow"/>
        </w:rPr>
        <w:t>Parking Lots</w:t>
      </w:r>
      <w:r w:rsidRPr="009A2FD4">
        <w:rPr>
          <w:highlight w:val="yellow"/>
        </w:rPr>
        <w:t xml:space="preserve"> input </w:t>
      </w:r>
      <w:proofErr w:type="gramStart"/>
      <w:r w:rsidRPr="009A2FD4">
        <w:rPr>
          <w:highlight w:val="yellow"/>
        </w:rPr>
        <w:t>file</w:t>
      </w:r>
      <w:proofErr w:type="gramEnd"/>
    </w:p>
    <w:p w14:paraId="424F7A0B" w14:textId="71791BBB" w:rsidR="00E45937" w:rsidRPr="009A2FD4" w:rsidRDefault="00083311" w:rsidP="00E45937">
      <w:pPr>
        <w:pStyle w:val="BodyParagraph"/>
        <w:numPr>
          <w:ilvl w:val="0"/>
          <w:numId w:val="11"/>
        </w:numPr>
        <w:rPr>
          <w:highlight w:val="yellow"/>
        </w:rPr>
      </w:pPr>
      <w:r w:rsidRPr="009A2FD4">
        <w:rPr>
          <w:highlight w:val="yellow"/>
        </w:rPr>
        <w:t xml:space="preserve">Create the </w:t>
      </w:r>
      <w:r w:rsidRPr="009A2FD4">
        <w:rPr>
          <w:i/>
          <w:highlight w:val="yellow"/>
        </w:rPr>
        <w:t>Generators</w:t>
      </w:r>
      <w:r w:rsidRPr="009A2FD4">
        <w:rPr>
          <w:highlight w:val="yellow"/>
        </w:rPr>
        <w:t xml:space="preserve"> input </w:t>
      </w:r>
      <w:proofErr w:type="gramStart"/>
      <w:r w:rsidRPr="009A2FD4">
        <w:rPr>
          <w:highlight w:val="yellow"/>
        </w:rPr>
        <w:t>file</w:t>
      </w:r>
      <w:proofErr w:type="gramEnd"/>
      <w:r w:rsidR="00E45937" w:rsidRPr="009A2FD4">
        <w:rPr>
          <w:highlight w:val="yellow"/>
        </w:rPr>
        <w:t xml:space="preserve"> </w:t>
      </w:r>
    </w:p>
    <w:p w14:paraId="4E29BFC8" w14:textId="0928222D" w:rsidR="00D25CC3" w:rsidRPr="009A2FD4" w:rsidRDefault="00D25CC3" w:rsidP="00E45937">
      <w:pPr>
        <w:pStyle w:val="BodyParagraph"/>
        <w:numPr>
          <w:ilvl w:val="0"/>
          <w:numId w:val="11"/>
        </w:numPr>
        <w:rPr>
          <w:highlight w:val="yellow"/>
        </w:rPr>
      </w:pPr>
      <w:r w:rsidRPr="009A2FD4">
        <w:rPr>
          <w:highlight w:val="yellow"/>
        </w:rPr>
        <w:t xml:space="preserve">Create a </w:t>
      </w:r>
      <w:r w:rsidRPr="009A2FD4">
        <w:rPr>
          <w:i/>
          <w:iCs/>
          <w:highlight w:val="yellow"/>
        </w:rPr>
        <w:t>Restrict</w:t>
      </w:r>
      <w:r w:rsidRPr="009A2FD4">
        <w:rPr>
          <w:highlight w:val="yellow"/>
        </w:rPr>
        <w:t xml:space="preserve"> lot </w:t>
      </w:r>
      <w:proofErr w:type="gramStart"/>
      <w:r w:rsidRPr="009A2FD4">
        <w:rPr>
          <w:highlight w:val="yellow"/>
        </w:rPr>
        <w:t>list</w:t>
      </w:r>
      <w:proofErr w:type="gramEnd"/>
    </w:p>
    <w:p w14:paraId="34D4B521" w14:textId="215EF9CF" w:rsidR="00083311" w:rsidRPr="009A2FD4" w:rsidRDefault="00E45937">
      <w:pPr>
        <w:pStyle w:val="BodyParagraph"/>
        <w:numPr>
          <w:ilvl w:val="0"/>
          <w:numId w:val="11"/>
        </w:numPr>
        <w:rPr>
          <w:highlight w:val="yellow"/>
        </w:rPr>
      </w:pPr>
      <w:r w:rsidRPr="009A2FD4">
        <w:rPr>
          <w:highlight w:val="yellow"/>
        </w:rPr>
        <w:t xml:space="preserve">Create shared parking demand and adjustment factors, or use the default data supplied with the </w:t>
      </w:r>
      <w:proofErr w:type="gramStart"/>
      <w:r w:rsidRPr="009A2FD4">
        <w:rPr>
          <w:highlight w:val="yellow"/>
        </w:rPr>
        <w:t>tool</w:t>
      </w:r>
      <w:proofErr w:type="gramEnd"/>
    </w:p>
    <w:p w14:paraId="41093146" w14:textId="492F22C4" w:rsidR="000131CA" w:rsidRPr="009A2FD4" w:rsidRDefault="000131CA" w:rsidP="008C2B22">
      <w:pPr>
        <w:pStyle w:val="BodyParagraph"/>
        <w:numPr>
          <w:ilvl w:val="0"/>
          <w:numId w:val="11"/>
        </w:numPr>
        <w:rPr>
          <w:highlight w:val="yellow"/>
        </w:rPr>
      </w:pPr>
      <w:r w:rsidRPr="009A2FD4">
        <w:rPr>
          <w:highlight w:val="yellow"/>
        </w:rPr>
        <w:t xml:space="preserve">Run the </w:t>
      </w:r>
      <w:proofErr w:type="gramStart"/>
      <w:r w:rsidRPr="009A2FD4">
        <w:rPr>
          <w:highlight w:val="yellow"/>
        </w:rPr>
        <w:t>tool</w:t>
      </w:r>
      <w:proofErr w:type="gramEnd"/>
    </w:p>
    <w:p w14:paraId="30558A94" w14:textId="7C7F13FB" w:rsidR="000131CA" w:rsidRPr="009A2FD4" w:rsidRDefault="000131CA" w:rsidP="008C2B22">
      <w:pPr>
        <w:pStyle w:val="BodyParagraph"/>
        <w:numPr>
          <w:ilvl w:val="0"/>
          <w:numId w:val="11"/>
        </w:numPr>
        <w:rPr>
          <w:highlight w:val="yellow"/>
        </w:rPr>
      </w:pPr>
      <w:r w:rsidRPr="009A2FD4">
        <w:rPr>
          <w:highlight w:val="yellow"/>
        </w:rPr>
        <w:t xml:space="preserve">Check the outputs for </w:t>
      </w:r>
      <w:proofErr w:type="gramStart"/>
      <w:r w:rsidRPr="009A2FD4">
        <w:rPr>
          <w:highlight w:val="yellow"/>
        </w:rPr>
        <w:t>reasonableness</w:t>
      </w:r>
      <w:proofErr w:type="gramEnd"/>
    </w:p>
    <w:p w14:paraId="013FC9F3" w14:textId="77777777" w:rsidR="00D25CC3" w:rsidRDefault="00D25CC3" w:rsidP="009A2FD4">
      <w:pPr>
        <w:pStyle w:val="BodyParagraph"/>
      </w:pPr>
    </w:p>
    <w:p w14:paraId="4FDEF20D" w14:textId="02A7FA73" w:rsidR="00755A2B" w:rsidRDefault="00755A2B" w:rsidP="009A2FD4">
      <w:pPr>
        <w:pStyle w:val="BodyParagraph"/>
      </w:pPr>
      <w:r>
        <w:t>This guide provides chapters on:</w:t>
      </w:r>
    </w:p>
    <w:p w14:paraId="2FEF0919" w14:textId="77777777" w:rsidR="00DF49E7" w:rsidRDefault="00DF49E7" w:rsidP="00755A2B">
      <w:pPr>
        <w:pStyle w:val="BodyParagraph"/>
        <w:numPr>
          <w:ilvl w:val="0"/>
          <w:numId w:val="11"/>
        </w:numPr>
      </w:pPr>
      <w:r>
        <w:t>P</w:t>
      </w:r>
      <w:r w:rsidR="00755A2B">
        <w:t>repar</w:t>
      </w:r>
      <w:r>
        <w:t>ing</w:t>
      </w:r>
      <w:r w:rsidR="00755A2B">
        <w:t xml:space="preserve"> SPA inputs</w:t>
      </w:r>
    </w:p>
    <w:p w14:paraId="0DEC794D" w14:textId="77777777" w:rsidR="00DF49E7" w:rsidRDefault="00DF49E7" w:rsidP="00755A2B">
      <w:pPr>
        <w:pStyle w:val="BodyParagraph"/>
        <w:numPr>
          <w:ilvl w:val="0"/>
          <w:numId w:val="11"/>
        </w:numPr>
      </w:pPr>
      <w:r>
        <w:t>Running the SPA tool</w:t>
      </w:r>
    </w:p>
    <w:p w14:paraId="397A24B2" w14:textId="77777777" w:rsidR="0043330E" w:rsidRDefault="00DF49E7" w:rsidP="00755A2B">
      <w:pPr>
        <w:pStyle w:val="BodyParagraph"/>
        <w:numPr>
          <w:ilvl w:val="0"/>
          <w:numId w:val="11"/>
        </w:numPr>
      </w:pPr>
      <w:r>
        <w:t>A</w:t>
      </w:r>
      <w:r w:rsidR="00755A2B">
        <w:t>nalyz</w:t>
      </w:r>
      <w:r>
        <w:t>ing</w:t>
      </w:r>
      <w:r w:rsidR="00755A2B">
        <w:t xml:space="preserve"> the results</w:t>
      </w:r>
    </w:p>
    <w:p w14:paraId="282E37FB" w14:textId="5228F0E9" w:rsidR="00755A2B" w:rsidRDefault="0043330E" w:rsidP="00755A2B">
      <w:pPr>
        <w:pStyle w:val="BodyParagraph"/>
        <w:numPr>
          <w:ilvl w:val="0"/>
          <w:numId w:val="11"/>
        </w:numPr>
      </w:pPr>
      <w:r>
        <w:t>T</w:t>
      </w:r>
      <w:r w:rsidR="00755A2B">
        <w:t>est</w:t>
      </w:r>
      <w:r>
        <w:t>ing</w:t>
      </w:r>
      <w:r w:rsidR="00755A2B">
        <w:t xml:space="preserve"> the effect of adding a new generator</w:t>
      </w:r>
      <w:r>
        <w:t xml:space="preserve"> to an existing population of parking lots and generators</w:t>
      </w:r>
    </w:p>
    <w:p w14:paraId="07AF0D97" w14:textId="66281CFA" w:rsidR="0043330E" w:rsidRDefault="005B16AD">
      <w:pPr>
        <w:pStyle w:val="BodyParagraph"/>
        <w:numPr>
          <w:ilvl w:val="0"/>
          <w:numId w:val="11"/>
        </w:numPr>
      </w:pPr>
      <w:r>
        <w:t>Refining the input data with real world observations</w:t>
      </w:r>
    </w:p>
    <w:p w14:paraId="2741DF22" w14:textId="1CE5E24B" w:rsidR="007C1209" w:rsidRDefault="00172DAE" w:rsidP="007C1209">
      <w:pPr>
        <w:pStyle w:val="BodyParagraph"/>
      </w:pPr>
      <w:r>
        <w:t xml:space="preserve">File names are in </w:t>
      </w:r>
      <w:r w:rsidRPr="007E76D0">
        <w:rPr>
          <w:i/>
          <w:iCs/>
        </w:rPr>
        <w:t>italics</w:t>
      </w:r>
      <w:r>
        <w:t>.</w:t>
      </w:r>
    </w:p>
    <w:p w14:paraId="089398B5" w14:textId="282DEA61" w:rsidR="00172DAE" w:rsidRPr="001E0B69" w:rsidRDefault="00172DAE" w:rsidP="007E76D0">
      <w:pPr>
        <w:pStyle w:val="BodyParagraph"/>
      </w:pPr>
      <w:r>
        <w:t xml:space="preserve">Tab names in </w:t>
      </w:r>
      <w:r w:rsidR="00FD6123">
        <w:t xml:space="preserve">an </w:t>
      </w:r>
      <w:r>
        <w:t xml:space="preserve">Excel file are in </w:t>
      </w:r>
      <w:r>
        <w:rPr>
          <w:b/>
          <w:bCs/>
        </w:rPr>
        <w:t>bold</w:t>
      </w:r>
      <w:r>
        <w:t>.</w:t>
      </w:r>
    </w:p>
    <w:p w14:paraId="322E73FA" w14:textId="77777777" w:rsidR="000131CA" w:rsidRPr="0087536D" w:rsidRDefault="000131CA" w:rsidP="004766D1">
      <w:pPr>
        <w:pStyle w:val="BodyParagraph"/>
      </w:pPr>
    </w:p>
    <w:p w14:paraId="202EA003" w14:textId="4AAB4091" w:rsidR="00F731D7" w:rsidRDefault="007004F2" w:rsidP="00241FB4">
      <w:pPr>
        <w:pStyle w:val="Heading1"/>
      </w:pPr>
      <w:bookmarkStart w:id="6" w:name="_Toc140350859"/>
      <w:r>
        <w:lastRenderedPageBreak/>
        <w:t>Using SPA</w:t>
      </w:r>
      <w:bookmarkEnd w:id="6"/>
    </w:p>
    <w:p w14:paraId="26D8CE99" w14:textId="610AC797" w:rsidR="00BC49DE" w:rsidRDefault="00BC49DE" w:rsidP="00BC49DE">
      <w:pPr>
        <w:pStyle w:val="BodyParagraph"/>
      </w:pPr>
      <w:r>
        <w:t xml:space="preserve">This chapter sets out the process for installing the necessary software </w:t>
      </w:r>
      <w:r w:rsidR="00B16B90">
        <w:t xml:space="preserve">to run the SPA tool. </w:t>
      </w:r>
    </w:p>
    <w:p w14:paraId="6C19B9FD" w14:textId="3BCF33BB" w:rsidR="00B16B90" w:rsidRDefault="00B16B90" w:rsidP="00B16B90">
      <w:pPr>
        <w:pStyle w:val="Heading2"/>
      </w:pPr>
      <w:bookmarkStart w:id="7" w:name="_Toc140350860"/>
      <w:r>
        <w:t>Background Software</w:t>
      </w:r>
      <w:bookmarkEnd w:id="7"/>
    </w:p>
    <w:p w14:paraId="4678F002" w14:textId="19D6C17B" w:rsidR="00EE2504" w:rsidRPr="00EE2504" w:rsidRDefault="00EE2504" w:rsidP="00EE2504">
      <w:pPr>
        <w:pStyle w:val="BodyParagraph"/>
      </w:pPr>
      <w:r>
        <w:t xml:space="preserve">Several pieces of software are necessary to develop the inputs and run the SPA tool. These include the following: </w:t>
      </w:r>
    </w:p>
    <w:p w14:paraId="2E2C321F" w14:textId="2FBEAA0E" w:rsidR="00B16B90" w:rsidRDefault="00B16B90" w:rsidP="00B16B90">
      <w:pPr>
        <w:numPr>
          <w:ilvl w:val="0"/>
          <w:numId w:val="18"/>
        </w:numPr>
        <w:shd w:val="clear" w:color="auto" w:fill="FFFFFF"/>
        <w:spacing w:beforeAutospacing="1" w:afterAutospacing="1"/>
        <w:rPr>
          <w:rFonts w:ascii="Segoe UI" w:hAnsi="Segoe UI" w:cs="Segoe UI"/>
          <w:color w:val="24292F"/>
        </w:rPr>
      </w:pPr>
      <w:proofErr w:type="spellStart"/>
      <w:r w:rsidRPr="00EE2504">
        <w:rPr>
          <w:rStyle w:val="HTMLCode"/>
          <w:rFonts w:ascii="Consolas" w:eastAsiaTheme="minorHAnsi" w:hAnsi="Consolas"/>
          <w:b/>
          <w:bCs/>
          <w:color w:val="24292F"/>
        </w:rPr>
        <w:t>conda</w:t>
      </w:r>
      <w:proofErr w:type="spellEnd"/>
      <w:r w:rsidRPr="00EE2504">
        <w:rPr>
          <w:rFonts w:ascii="Segoe UI" w:hAnsi="Segoe UI" w:cs="Segoe UI"/>
          <w:b/>
          <w:bCs/>
          <w:color w:val="24292F"/>
        </w:rPr>
        <w:t> via </w:t>
      </w:r>
      <w:hyperlink r:id="rId26" w:history="1">
        <w:r w:rsidRPr="00EE2504">
          <w:rPr>
            <w:rStyle w:val="Hyperlink"/>
            <w:rFonts w:ascii="Segoe UI" w:hAnsi="Segoe UI" w:cs="Segoe UI"/>
            <w:b/>
            <w:bCs/>
          </w:rPr>
          <w:t>Anaconda</w:t>
        </w:r>
      </w:hyperlink>
      <w:r w:rsidRPr="00EE2504">
        <w:rPr>
          <w:rFonts w:ascii="Segoe UI" w:hAnsi="Segoe UI" w:cs="Segoe UI"/>
          <w:b/>
          <w:bCs/>
          <w:color w:val="24292F"/>
        </w:rPr>
        <w:t> or </w:t>
      </w:r>
      <w:proofErr w:type="spellStart"/>
      <w:r w:rsidRPr="00EE2504">
        <w:rPr>
          <w:rFonts w:ascii="Segoe UI" w:hAnsi="Segoe UI" w:cs="Segoe UI"/>
          <w:b/>
          <w:bCs/>
          <w:color w:val="24292F"/>
        </w:rPr>
        <w:fldChar w:fldCharType="begin"/>
      </w:r>
      <w:r w:rsidRPr="00EE2504">
        <w:rPr>
          <w:rFonts w:ascii="Segoe UI" w:hAnsi="Segoe UI" w:cs="Segoe UI"/>
          <w:b/>
          <w:bCs/>
          <w:color w:val="24292F"/>
        </w:rPr>
        <w:instrText xml:space="preserve"> HYPERLINK "https://docs.conda.io/en/latest/miniconda.html" </w:instrText>
      </w:r>
      <w:r w:rsidRPr="00EE2504">
        <w:rPr>
          <w:rFonts w:ascii="Segoe UI" w:hAnsi="Segoe UI" w:cs="Segoe UI"/>
          <w:b/>
          <w:bCs/>
          <w:color w:val="24292F"/>
        </w:rPr>
      </w:r>
      <w:r w:rsidRPr="00EE2504">
        <w:rPr>
          <w:rFonts w:ascii="Segoe UI" w:hAnsi="Segoe UI" w:cs="Segoe UI"/>
          <w:b/>
          <w:bCs/>
          <w:color w:val="24292F"/>
        </w:rPr>
        <w:fldChar w:fldCharType="separate"/>
      </w:r>
      <w:r w:rsidRPr="00EE2504">
        <w:rPr>
          <w:rStyle w:val="Hyperlink"/>
          <w:rFonts w:ascii="Segoe UI" w:hAnsi="Segoe UI" w:cs="Segoe UI"/>
          <w:b/>
          <w:bCs/>
        </w:rPr>
        <w:t>Miniconda</w:t>
      </w:r>
      <w:proofErr w:type="spellEnd"/>
      <w:r w:rsidRPr="00EE2504">
        <w:rPr>
          <w:rFonts w:ascii="Segoe UI" w:hAnsi="Segoe UI" w:cs="Segoe UI"/>
          <w:b/>
          <w:bCs/>
          <w:color w:val="24292F"/>
        </w:rPr>
        <w:fldChar w:fldCharType="end"/>
      </w:r>
      <w:r w:rsidR="00EE2504">
        <w:rPr>
          <w:rFonts w:ascii="Segoe UI" w:hAnsi="Segoe UI" w:cs="Segoe UI"/>
          <w:color w:val="24292F"/>
        </w:rPr>
        <w:t xml:space="preserve">: </w:t>
      </w:r>
      <w:r w:rsidR="00EE2504" w:rsidRPr="00EE2504">
        <w:rPr>
          <w:rFonts w:ascii="Segoe UI" w:hAnsi="Segoe UI" w:cs="Segoe UI"/>
          <w:color w:val="24292F"/>
        </w:rPr>
        <w:t>Conda is an open-source package management and environment management system that simplifies the installation and management of software packages and dependencies across multiple programming languages. It allows users to create isolated environments to run different projects with specific package versions and configurations.</w:t>
      </w:r>
    </w:p>
    <w:p w14:paraId="5125E7B5" w14:textId="5A5979A4" w:rsidR="00B16B90" w:rsidRDefault="00B16B90" w:rsidP="00B16B90">
      <w:pPr>
        <w:pStyle w:val="BodyParagraph"/>
        <w:numPr>
          <w:ilvl w:val="0"/>
          <w:numId w:val="18"/>
        </w:numPr>
      </w:pPr>
      <w:r w:rsidRPr="00EE2504">
        <w:rPr>
          <w:b/>
          <w:bCs/>
        </w:rPr>
        <w:t>R</w:t>
      </w:r>
      <w:r w:rsidR="00EE2504">
        <w:t xml:space="preserve">. </w:t>
      </w:r>
      <w:r w:rsidR="00EE2504" w:rsidRPr="00EE2504">
        <w:t>R is a free and open-source programming language and software environment primarily used for statistical computing and graphics. It provides a wide range of statistical and graphical techniques and has a large community of users and developers contributing to its extensive collection of packages.</w:t>
      </w:r>
    </w:p>
    <w:p w14:paraId="7A48923C" w14:textId="7B4877A7" w:rsidR="00B16B90" w:rsidRDefault="00B16B90" w:rsidP="00B16B90">
      <w:pPr>
        <w:pStyle w:val="BodyParagraph"/>
        <w:numPr>
          <w:ilvl w:val="0"/>
          <w:numId w:val="18"/>
        </w:numPr>
      </w:pPr>
      <w:r w:rsidRPr="00EE2504">
        <w:rPr>
          <w:b/>
          <w:bCs/>
        </w:rPr>
        <w:t>R Studio</w:t>
      </w:r>
      <w:r w:rsidR="00EE2504">
        <w:t xml:space="preserve">. </w:t>
      </w:r>
      <w:r w:rsidR="00EE2504" w:rsidRPr="00EE2504">
        <w:t>RStudio is an integrated development environment (IDE) for the R programming language. It provides a user-friendly interface and various tools to enhance productivity, making it easier to write, run, and debug R code while offering features like code editing, data visualization, and package management.</w:t>
      </w:r>
    </w:p>
    <w:p w14:paraId="741CE5EB" w14:textId="0BE49D8B" w:rsidR="00B16B90" w:rsidRDefault="00B16B90" w:rsidP="00B16B90">
      <w:pPr>
        <w:pStyle w:val="BodyParagraph"/>
        <w:numPr>
          <w:ilvl w:val="0"/>
          <w:numId w:val="18"/>
        </w:numPr>
      </w:pPr>
      <w:r w:rsidRPr="00EE2504">
        <w:rPr>
          <w:b/>
          <w:bCs/>
        </w:rPr>
        <w:t>GIS (</w:t>
      </w:r>
      <w:proofErr w:type="spellStart"/>
      <w:r w:rsidRPr="00EE2504">
        <w:rPr>
          <w:b/>
          <w:bCs/>
        </w:rPr>
        <w:t>qGIS</w:t>
      </w:r>
      <w:proofErr w:type="spellEnd"/>
      <w:r w:rsidRPr="00EE2504">
        <w:rPr>
          <w:b/>
          <w:bCs/>
        </w:rPr>
        <w:t>, ArcGIS, ArcMap)</w:t>
      </w:r>
      <w:r w:rsidR="00EE2504">
        <w:t xml:space="preserve">. </w:t>
      </w:r>
      <w:r w:rsidR="00EE2504" w:rsidRPr="00EE2504">
        <w:t>GIS software (Geographic Information System) is a type of software designed for capturing, analyzing, managing, and presenting geographic data. It enables users to visualize spatial information, perform spatial analysis, create maps, and make informed decisions based on geographical data.</w:t>
      </w:r>
      <w:r w:rsidR="00EE2504">
        <w:t xml:space="preserve"> </w:t>
      </w:r>
      <w:proofErr w:type="spellStart"/>
      <w:r w:rsidR="00EE2504">
        <w:t>QGIS</w:t>
      </w:r>
      <w:proofErr w:type="spellEnd"/>
      <w:r w:rsidR="00EE2504">
        <w:t xml:space="preserve"> is an </w:t>
      </w:r>
      <w:proofErr w:type="gramStart"/>
      <w:r w:rsidR="00EE2504">
        <w:t>open source</w:t>
      </w:r>
      <w:proofErr w:type="gramEnd"/>
      <w:r w:rsidR="00EE2504">
        <w:t xml:space="preserve"> GIS program while ArcGIS and ArcMap are proprietary ESRI products. </w:t>
      </w:r>
    </w:p>
    <w:p w14:paraId="6E3A2D8B" w14:textId="5C7C831C" w:rsidR="003A4CA8" w:rsidRDefault="003A4CA8" w:rsidP="00B16B90">
      <w:pPr>
        <w:pStyle w:val="BodyParagraph"/>
      </w:pPr>
    </w:p>
    <w:p w14:paraId="18650521" w14:textId="77777777" w:rsidR="003A4CA8" w:rsidRDefault="003A4CA8" w:rsidP="00B16B90">
      <w:pPr>
        <w:pStyle w:val="BodyParagraph"/>
      </w:pPr>
    </w:p>
    <w:p w14:paraId="6565484F" w14:textId="671FA3BD" w:rsidR="00B16B90" w:rsidRDefault="00A02CAC" w:rsidP="00A02CAC">
      <w:pPr>
        <w:pStyle w:val="Heading2"/>
      </w:pPr>
      <w:bookmarkStart w:id="8" w:name="_Toc140350861"/>
      <w:r>
        <w:t>Download the SPA code</w:t>
      </w:r>
      <w:bookmarkEnd w:id="8"/>
    </w:p>
    <w:p w14:paraId="43D96DEA" w14:textId="030A26A5" w:rsidR="00A02CAC" w:rsidRDefault="00A02CAC" w:rsidP="00A02CAC">
      <w:pPr>
        <w:pStyle w:val="BodyParagraph"/>
      </w:pPr>
      <w:r>
        <w:t xml:space="preserve">The SPA Source code is stored in a GitHub repository. In order to use the SPA </w:t>
      </w:r>
      <w:proofErr w:type="gramStart"/>
      <w:r>
        <w:t>tool</w:t>
      </w:r>
      <w:proofErr w:type="gramEnd"/>
      <w:r>
        <w:t xml:space="preserve"> the user is required to download the code by cloning the repository or downloading the zip file of the repository from GitHub. </w:t>
      </w:r>
    </w:p>
    <w:p w14:paraId="377938F2" w14:textId="0707A793" w:rsidR="00A02CAC" w:rsidRDefault="00F15C32" w:rsidP="00A02CAC">
      <w:pPr>
        <w:pStyle w:val="BodyParagraph"/>
      </w:pPr>
      <w:r w:rsidRPr="00F15C32">
        <w:rPr>
          <w:highlight w:val="yellow"/>
        </w:rPr>
        <w:t>[ pictures of the GitHub repo</w:t>
      </w:r>
      <w:r>
        <w:rPr>
          <w:highlight w:val="yellow"/>
        </w:rPr>
        <w:t xml:space="preserve"> screen shot and</w:t>
      </w:r>
      <w:r w:rsidRPr="00F15C32">
        <w:rPr>
          <w:highlight w:val="yellow"/>
        </w:rPr>
        <w:t xml:space="preserve"> </w:t>
      </w:r>
      <w:proofErr w:type="gramStart"/>
      <w:r w:rsidRPr="00F15C32">
        <w:rPr>
          <w:highlight w:val="yellow"/>
        </w:rPr>
        <w:t>code ]</w:t>
      </w:r>
      <w:proofErr w:type="gramEnd"/>
    </w:p>
    <w:p w14:paraId="3267B836" w14:textId="36067A9C" w:rsidR="00F15C32" w:rsidRDefault="00F15C32" w:rsidP="00A02CAC">
      <w:pPr>
        <w:pStyle w:val="BodyParagraph"/>
      </w:pPr>
    </w:p>
    <w:p w14:paraId="26C66683" w14:textId="1A31DE3B" w:rsidR="00F15C32" w:rsidRDefault="00F15C32" w:rsidP="00A02CAC">
      <w:pPr>
        <w:pStyle w:val="BodyParagraph"/>
      </w:pPr>
      <w:r>
        <w:t>The SPA ‘</w:t>
      </w:r>
      <w:proofErr w:type="spellStart"/>
      <w:r>
        <w:t>Shared_Parking</w:t>
      </w:r>
      <w:proofErr w:type="spellEnd"/>
      <w:r>
        <w:t xml:space="preserve">’ folder should be moved to the location on the local machine where it will be called. Typically, a location near to the root C: drive or in a My Documents location is used. </w:t>
      </w:r>
    </w:p>
    <w:p w14:paraId="74A83400" w14:textId="77777777" w:rsidR="001B05AB" w:rsidRDefault="001B05AB" w:rsidP="001B05AB">
      <w:pPr>
        <w:pStyle w:val="Heading2"/>
      </w:pPr>
      <w:bookmarkStart w:id="9" w:name="_Ref19864753"/>
      <w:bookmarkStart w:id="10" w:name="_Toc140350862"/>
      <w:r>
        <w:lastRenderedPageBreak/>
        <w:t>Input Files</w:t>
      </w:r>
      <w:bookmarkEnd w:id="9"/>
      <w:bookmarkEnd w:id="10"/>
    </w:p>
    <w:p w14:paraId="73DFE805" w14:textId="5C7BFD15" w:rsidR="001B05AB" w:rsidRDefault="00457B8B" w:rsidP="001B05AB">
      <w:pPr>
        <w:pStyle w:val="BodyParagraph"/>
      </w:pPr>
      <w:r>
        <w:t xml:space="preserve">The next chapter sets out the process for setting up the inputs. </w:t>
      </w:r>
      <w:r w:rsidR="001B05AB">
        <w:t xml:space="preserve">The model input files are comprised of three components: </w:t>
      </w:r>
    </w:p>
    <w:p w14:paraId="6FD50A1D" w14:textId="77777777" w:rsidR="001B05AB" w:rsidRDefault="001B05AB" w:rsidP="001B05AB">
      <w:pPr>
        <w:pStyle w:val="BodyParagraph"/>
        <w:numPr>
          <w:ilvl w:val="0"/>
          <w:numId w:val="18"/>
        </w:numPr>
      </w:pPr>
      <w:r>
        <w:t>Generators: the land uses that generate the demand for parking</w:t>
      </w:r>
    </w:p>
    <w:p w14:paraId="5AF1F5F1" w14:textId="77777777" w:rsidR="001B05AB" w:rsidRDefault="001B05AB" w:rsidP="001B05AB">
      <w:pPr>
        <w:pStyle w:val="BodyParagraph"/>
        <w:numPr>
          <w:ilvl w:val="0"/>
          <w:numId w:val="18"/>
        </w:numPr>
      </w:pPr>
      <w:r>
        <w:t>Parking: the supply of parking spaces</w:t>
      </w:r>
    </w:p>
    <w:p w14:paraId="0F74FEB0" w14:textId="77777777" w:rsidR="001B05AB" w:rsidRDefault="001B05AB" w:rsidP="001B05AB">
      <w:pPr>
        <w:pStyle w:val="BodyParagraph"/>
        <w:numPr>
          <w:ilvl w:val="0"/>
          <w:numId w:val="18"/>
        </w:numPr>
      </w:pPr>
      <w:r>
        <w:t xml:space="preserve">Demand and Adjustment file: this is the ULI rates of parking demand by land use. </w:t>
      </w:r>
    </w:p>
    <w:p w14:paraId="165B5B24" w14:textId="77777777" w:rsidR="001B05AB" w:rsidRDefault="001B05AB" w:rsidP="001B05AB">
      <w:pPr>
        <w:pStyle w:val="Heading3"/>
      </w:pPr>
      <w:bookmarkStart w:id="11" w:name="_Toc140350863"/>
      <w:r>
        <w:t>Generators</w:t>
      </w:r>
      <w:bookmarkEnd w:id="11"/>
    </w:p>
    <w:p w14:paraId="49C42634" w14:textId="77777777" w:rsidR="001B05AB" w:rsidRPr="00633E44" w:rsidRDefault="001B05AB" w:rsidP="001B05AB">
      <w:pPr>
        <w:pStyle w:val="BodyParagraph"/>
      </w:pPr>
      <w:r>
        <w:t xml:space="preserve">The generator data are shapefiles for any scenarios to be tested in the SPA tool. Any generator shapefile </w:t>
      </w:r>
      <w:r w:rsidRPr="00633E44">
        <w:t xml:space="preserve">has the following </w:t>
      </w:r>
      <w:r>
        <w:t>data fields</w:t>
      </w:r>
      <w:r w:rsidRPr="00633E44">
        <w:t>:</w:t>
      </w:r>
    </w:p>
    <w:p w14:paraId="04FA8697" w14:textId="77777777" w:rsidR="001B05AB" w:rsidRPr="006546D9" w:rsidRDefault="001B05AB" w:rsidP="001B05AB">
      <w:pPr>
        <w:pStyle w:val="BodyParagraph"/>
        <w:numPr>
          <w:ilvl w:val="0"/>
          <w:numId w:val="15"/>
        </w:numPr>
      </w:pPr>
      <w:r w:rsidRPr="00633E44">
        <w:t>Na</w:t>
      </w:r>
      <w:r w:rsidRPr="00145A71">
        <w:t>me – Name of the parking generator. This column is not used in the tool and is to help th</w:t>
      </w:r>
      <w:r w:rsidRPr="006546D9">
        <w:t>e user identify the generator.</w:t>
      </w:r>
    </w:p>
    <w:p w14:paraId="1A09FF56" w14:textId="77777777" w:rsidR="001B05AB" w:rsidRPr="006546D9" w:rsidRDefault="001B05AB" w:rsidP="001B05AB">
      <w:pPr>
        <w:pStyle w:val="BodyParagraph"/>
        <w:numPr>
          <w:ilvl w:val="0"/>
          <w:numId w:val="15"/>
        </w:numPr>
      </w:pPr>
      <w:r w:rsidRPr="006546D9">
        <w:t>Address – Physical address of the land use</w:t>
      </w:r>
    </w:p>
    <w:p w14:paraId="0C954DBA" w14:textId="77777777" w:rsidR="001B05AB" w:rsidRPr="006546D9" w:rsidRDefault="001B05AB" w:rsidP="001B05AB">
      <w:pPr>
        <w:pStyle w:val="BodyParagraph"/>
        <w:numPr>
          <w:ilvl w:val="0"/>
          <w:numId w:val="15"/>
        </w:numPr>
      </w:pPr>
      <w:proofErr w:type="spellStart"/>
      <w:r w:rsidRPr="006546D9">
        <w:t>Gen_ID</w:t>
      </w:r>
      <w:proofErr w:type="spellEnd"/>
      <w:r w:rsidRPr="006546D9">
        <w:t xml:space="preserve"> – Unique ID associated with each generator.</w:t>
      </w:r>
      <w:r w:rsidRPr="006546D9">
        <w:rPr>
          <w:b/>
          <w:bCs/>
        </w:rPr>
        <w:t xml:space="preserve"> This is a mandatory field.</w:t>
      </w:r>
    </w:p>
    <w:p w14:paraId="56D396FC" w14:textId="77777777" w:rsidR="001B05AB" w:rsidRPr="006546D9" w:rsidRDefault="001B05AB" w:rsidP="001B05AB">
      <w:pPr>
        <w:pStyle w:val="BodyParagraph"/>
        <w:numPr>
          <w:ilvl w:val="0"/>
          <w:numId w:val="15"/>
        </w:numPr>
      </w:pPr>
      <w:r w:rsidRPr="006546D9">
        <w:t>Long &amp; Lat – are the longitude and latitude of the land use.</w:t>
      </w:r>
    </w:p>
    <w:p w14:paraId="0E542727" w14:textId="77777777" w:rsidR="001B05AB" w:rsidRPr="006546D9" w:rsidRDefault="001B05AB" w:rsidP="001B05AB">
      <w:pPr>
        <w:pStyle w:val="BodyParagraph"/>
        <w:numPr>
          <w:ilvl w:val="0"/>
          <w:numId w:val="15"/>
        </w:numPr>
      </w:pPr>
      <w:r w:rsidRPr="006546D9">
        <w:t xml:space="preserve">NAICS – code for distinguishing the land use that generates parking </w:t>
      </w:r>
      <w:proofErr w:type="gramStart"/>
      <w:r w:rsidRPr="006546D9">
        <w:t>demand</w:t>
      </w:r>
      <w:proofErr w:type="gramEnd"/>
    </w:p>
    <w:p w14:paraId="4D6EC255" w14:textId="77777777" w:rsidR="001B05AB" w:rsidRPr="006546D9" w:rsidRDefault="001B05AB" w:rsidP="001B05AB">
      <w:pPr>
        <w:pStyle w:val="BodyParagraph"/>
        <w:numPr>
          <w:ilvl w:val="0"/>
          <w:numId w:val="15"/>
        </w:numPr>
      </w:pPr>
      <w:r w:rsidRPr="006546D9">
        <w:t>NAICS Desc – the description for the NAICS code</w:t>
      </w:r>
    </w:p>
    <w:p w14:paraId="2D221571" w14:textId="77777777" w:rsidR="001B05AB" w:rsidRPr="006546D9" w:rsidRDefault="001B05AB" w:rsidP="001B05AB">
      <w:pPr>
        <w:pStyle w:val="BodyParagraph"/>
        <w:numPr>
          <w:ilvl w:val="0"/>
          <w:numId w:val="15"/>
        </w:numPr>
      </w:pPr>
      <w:r w:rsidRPr="006546D9">
        <w:t xml:space="preserve">Land Use – general description of the land use, either zoning, or some other local definition. </w:t>
      </w:r>
    </w:p>
    <w:p w14:paraId="0F9D4C5F" w14:textId="77777777" w:rsidR="001B05AB" w:rsidRPr="006546D9" w:rsidRDefault="001B05AB" w:rsidP="001B05AB">
      <w:pPr>
        <w:pStyle w:val="BodyParagraph"/>
        <w:numPr>
          <w:ilvl w:val="0"/>
          <w:numId w:val="15"/>
        </w:numPr>
      </w:pPr>
      <w:r w:rsidRPr="006546D9">
        <w:t xml:space="preserve">LUC – Land Use Code of a particular generator’s land use. This number must match a land use code in the </w:t>
      </w:r>
      <w:r w:rsidRPr="006546D9">
        <w:rPr>
          <w:i/>
        </w:rPr>
        <w:t>Land Use Demand</w:t>
      </w:r>
      <w:r w:rsidRPr="006546D9">
        <w:t xml:space="preserve"> file and </w:t>
      </w:r>
      <w:r w:rsidRPr="006546D9">
        <w:rPr>
          <w:i/>
        </w:rPr>
        <w:t>Adjustment Factors</w:t>
      </w:r>
      <w:r w:rsidRPr="006546D9">
        <w:t xml:space="preserve"> file.</w:t>
      </w:r>
      <w:r w:rsidRPr="006546D9">
        <w:rPr>
          <w:b/>
          <w:bCs/>
        </w:rPr>
        <w:t xml:space="preserve"> This is a mandatory field.</w:t>
      </w:r>
    </w:p>
    <w:p w14:paraId="20879475" w14:textId="77777777" w:rsidR="001B05AB" w:rsidRPr="006546D9" w:rsidRDefault="001B05AB" w:rsidP="001B05AB">
      <w:pPr>
        <w:pStyle w:val="BodyParagraph"/>
        <w:numPr>
          <w:ilvl w:val="0"/>
          <w:numId w:val="15"/>
        </w:numPr>
      </w:pPr>
      <w:r w:rsidRPr="006546D9">
        <w:t xml:space="preserve">Type – Description of the type of land use. Similar, if not identical to, the Land Use field. </w:t>
      </w:r>
    </w:p>
    <w:p w14:paraId="0C570BF9" w14:textId="77777777" w:rsidR="001B05AB" w:rsidRPr="006546D9" w:rsidRDefault="001B05AB" w:rsidP="001B05AB">
      <w:pPr>
        <w:pStyle w:val="BodyParagraph"/>
        <w:numPr>
          <w:ilvl w:val="0"/>
          <w:numId w:val="15"/>
        </w:numPr>
      </w:pPr>
      <w:r w:rsidRPr="006546D9">
        <w:t xml:space="preserve">Unit – The unit in which size is measured. The unit type must match the Land Use’s unit type in the </w:t>
      </w:r>
      <w:r w:rsidRPr="006546D9">
        <w:rPr>
          <w:i/>
        </w:rPr>
        <w:t>Land Use Demand</w:t>
      </w:r>
      <w:r w:rsidRPr="006546D9">
        <w:t xml:space="preserve"> file.</w:t>
      </w:r>
    </w:p>
    <w:p w14:paraId="0272FD2B" w14:textId="77777777" w:rsidR="001B05AB" w:rsidRPr="006546D9" w:rsidRDefault="001B05AB" w:rsidP="001B05AB">
      <w:pPr>
        <w:pStyle w:val="BodyParagraph"/>
        <w:numPr>
          <w:ilvl w:val="0"/>
          <w:numId w:val="15"/>
        </w:numPr>
      </w:pPr>
      <w:r w:rsidRPr="006546D9">
        <w:t xml:space="preserve">Size – The size of the land </w:t>
      </w:r>
      <w:proofErr w:type="gramStart"/>
      <w:r w:rsidRPr="006546D9">
        <w:t>use</w:t>
      </w:r>
      <w:proofErr w:type="gramEnd"/>
      <w:r w:rsidRPr="006546D9">
        <w:t xml:space="preserve"> in the units specified.</w:t>
      </w:r>
    </w:p>
    <w:p w14:paraId="10670675" w14:textId="77777777" w:rsidR="001B05AB" w:rsidRDefault="001B05AB" w:rsidP="001B05AB">
      <w:pPr>
        <w:pStyle w:val="BodyParagraph"/>
        <w:numPr>
          <w:ilvl w:val="0"/>
          <w:numId w:val="15"/>
        </w:numPr>
      </w:pPr>
      <w:proofErr w:type="spellStart"/>
      <w:r w:rsidRPr="006546D9">
        <w:t>DUType</w:t>
      </w:r>
      <w:proofErr w:type="spellEnd"/>
      <w:r w:rsidRPr="006546D9">
        <w:t xml:space="preserve"> – SF single family &amp; MF multifamily</w:t>
      </w:r>
    </w:p>
    <w:p w14:paraId="5B6F73F2" w14:textId="77777777" w:rsidR="001B05AB" w:rsidRDefault="001B05AB" w:rsidP="001B05AB">
      <w:pPr>
        <w:pStyle w:val="BodyParagraph"/>
        <w:numPr>
          <w:ilvl w:val="0"/>
          <w:numId w:val="15"/>
        </w:numPr>
      </w:pPr>
      <w:proofErr w:type="spellStart"/>
      <w:r>
        <w:t>DUCount</w:t>
      </w:r>
      <w:proofErr w:type="spellEnd"/>
      <w:r>
        <w:t xml:space="preserve"> – the number of households living in the structure. </w:t>
      </w:r>
    </w:p>
    <w:p w14:paraId="5DBFF9A8" w14:textId="77777777" w:rsidR="001B05AB" w:rsidRDefault="001B05AB" w:rsidP="001B05AB">
      <w:pPr>
        <w:pStyle w:val="Heading3"/>
      </w:pPr>
      <w:bookmarkStart w:id="12" w:name="_Toc140350864"/>
      <w:r>
        <w:t>Parking</w:t>
      </w:r>
      <w:bookmarkEnd w:id="12"/>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66"/>
        <w:gridCol w:w="778"/>
        <w:gridCol w:w="606"/>
        <w:gridCol w:w="1009"/>
        <w:gridCol w:w="1009"/>
        <w:gridCol w:w="640"/>
        <w:gridCol w:w="849"/>
        <w:gridCol w:w="1009"/>
        <w:gridCol w:w="1009"/>
        <w:gridCol w:w="478"/>
        <w:gridCol w:w="617"/>
        <w:gridCol w:w="590"/>
      </w:tblGrid>
      <w:tr w:rsidR="001B05AB" w:rsidRPr="005F3FC1" w14:paraId="3D1E0CE8" w14:textId="77777777" w:rsidTr="001E3383">
        <w:trPr>
          <w:tblHeader/>
          <w:tblCellSpacing w:w="0" w:type="dxa"/>
        </w:trPr>
        <w:tc>
          <w:tcPr>
            <w:tcW w:w="0" w:type="auto"/>
            <w:gridSpan w:val="12"/>
            <w:tcBorders>
              <w:top w:val="nil"/>
              <w:left w:val="nil"/>
              <w:bottom w:val="nil"/>
              <w:right w:val="nil"/>
            </w:tcBorders>
            <w:shd w:val="clear" w:color="auto" w:fill="C0C0C0"/>
            <w:vAlign w:val="center"/>
            <w:hideMark/>
          </w:tcPr>
          <w:p w14:paraId="28D98DB4" w14:textId="77777777" w:rsidR="001B05AB" w:rsidRPr="005F3FC1" w:rsidRDefault="001B05AB" w:rsidP="001E3383">
            <w:pPr>
              <w:jc w:val="center"/>
              <w:rPr>
                <w:rFonts w:ascii="Calibri" w:eastAsia="Times New Roman" w:hAnsi="Calibri" w:cs="Calibri"/>
                <w:color w:val="000000"/>
                <w:sz w:val="24"/>
                <w:szCs w:val="24"/>
              </w:rPr>
            </w:pPr>
            <w:r w:rsidRPr="005F3FC1">
              <w:rPr>
                <w:rFonts w:ascii="Calibri" w:eastAsia="Times New Roman" w:hAnsi="Calibri" w:cs="Calibri"/>
                <w:b/>
                <w:bCs/>
                <w:color w:val="000000"/>
                <w:sz w:val="24"/>
                <w:szCs w:val="24"/>
              </w:rPr>
              <w:t>WinCity_Aug21_parking</w:t>
            </w:r>
          </w:p>
        </w:tc>
      </w:tr>
      <w:tr w:rsidR="001B05AB" w:rsidRPr="005F3FC1" w14:paraId="4A6FEC89" w14:textId="77777777" w:rsidTr="001E3383">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44E1E3F1"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LOT_NAME</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28F26F37"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SPACE_TOT</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77A16293"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LOT_UID</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054F9A31"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LOT_LON</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59DAF5C8"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LOT_LAT</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4013EB66" w14:textId="77777777" w:rsidR="001B05AB" w:rsidRPr="005F3FC1" w:rsidRDefault="001B05AB" w:rsidP="001E3383">
            <w:pPr>
              <w:jc w:val="center"/>
              <w:rPr>
                <w:rFonts w:ascii="Times New Roman" w:eastAsia="Times New Roman" w:hAnsi="Times New Roman" w:cs="Times New Roman"/>
                <w:b/>
                <w:bCs/>
                <w:color w:val="auto"/>
                <w:sz w:val="24"/>
                <w:szCs w:val="24"/>
              </w:rPr>
            </w:pPr>
            <w:r w:rsidRPr="005F3FC1">
              <w:rPr>
                <w:rFonts w:ascii="Calibri" w:eastAsia="Times New Roman" w:hAnsi="Calibri" w:cs="Calibri"/>
                <w:b/>
                <w:bCs/>
                <w:color w:val="000000"/>
              </w:rPr>
              <w:t>RESTRICT</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573A778D"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LOT_GEN_ID</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790951B5"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Shape_Leng</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759085C3" w14:textId="77777777" w:rsidR="001B05AB" w:rsidRPr="005F3FC1" w:rsidRDefault="001B05AB" w:rsidP="001E3383">
            <w:pPr>
              <w:jc w:val="center"/>
              <w:rPr>
                <w:rFonts w:ascii="Times New Roman" w:eastAsia="Times New Roman" w:hAnsi="Times New Roman" w:cs="Times New Roman"/>
                <w:b/>
                <w:bCs/>
                <w:color w:val="auto"/>
                <w:sz w:val="24"/>
                <w:szCs w:val="24"/>
              </w:rPr>
            </w:pPr>
            <w:proofErr w:type="spellStart"/>
            <w:r w:rsidRPr="005F3FC1">
              <w:rPr>
                <w:rFonts w:ascii="Calibri" w:eastAsia="Times New Roman" w:hAnsi="Calibri" w:cs="Calibri"/>
                <w:b/>
                <w:bCs/>
                <w:color w:val="000000"/>
              </w:rPr>
              <w:t>Shape_Area</w:t>
            </w:r>
            <w:proofErr w:type="spellEnd"/>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4468712B" w14:textId="77777777" w:rsidR="001B05AB" w:rsidRPr="005F3FC1" w:rsidRDefault="001B05AB" w:rsidP="001E3383">
            <w:pPr>
              <w:jc w:val="center"/>
              <w:rPr>
                <w:rFonts w:ascii="Times New Roman" w:eastAsia="Times New Roman" w:hAnsi="Times New Roman" w:cs="Times New Roman"/>
                <w:b/>
                <w:bCs/>
                <w:color w:val="auto"/>
                <w:sz w:val="24"/>
                <w:szCs w:val="24"/>
              </w:rPr>
            </w:pPr>
            <w:r w:rsidRPr="005F3FC1">
              <w:rPr>
                <w:rFonts w:ascii="Calibri" w:eastAsia="Times New Roman" w:hAnsi="Calibri" w:cs="Calibri"/>
                <w:b/>
                <w:bCs/>
                <w:color w:val="000000"/>
              </w:rPr>
              <w:t>NOTES</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75CA44AD" w14:textId="77777777" w:rsidR="001B05AB" w:rsidRPr="005F3FC1" w:rsidRDefault="001B05AB" w:rsidP="001E3383">
            <w:pPr>
              <w:jc w:val="center"/>
              <w:rPr>
                <w:rFonts w:ascii="Times New Roman" w:eastAsia="Times New Roman" w:hAnsi="Times New Roman" w:cs="Times New Roman"/>
                <w:b/>
                <w:bCs/>
                <w:color w:val="auto"/>
                <w:sz w:val="24"/>
                <w:szCs w:val="24"/>
              </w:rPr>
            </w:pPr>
            <w:r w:rsidRPr="005F3FC1">
              <w:rPr>
                <w:rFonts w:ascii="Calibri" w:eastAsia="Times New Roman" w:hAnsi="Calibri" w:cs="Calibri"/>
                <w:b/>
                <w:bCs/>
                <w:color w:val="000000"/>
              </w:rPr>
              <w:t>Category</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14:paraId="6BB99AAE" w14:textId="77777777" w:rsidR="001B05AB" w:rsidRPr="005F3FC1" w:rsidRDefault="001B05AB" w:rsidP="001E3383">
            <w:pPr>
              <w:jc w:val="center"/>
              <w:rPr>
                <w:rFonts w:ascii="Times New Roman" w:eastAsia="Times New Roman" w:hAnsi="Times New Roman" w:cs="Times New Roman"/>
                <w:b/>
                <w:bCs/>
                <w:color w:val="auto"/>
                <w:sz w:val="24"/>
                <w:szCs w:val="24"/>
              </w:rPr>
            </w:pPr>
            <w:r w:rsidRPr="005F3FC1">
              <w:rPr>
                <w:rFonts w:ascii="Calibri" w:eastAsia="Times New Roman" w:hAnsi="Calibri" w:cs="Calibri"/>
                <w:b/>
                <w:bCs/>
                <w:color w:val="000000"/>
              </w:rPr>
              <w:t>Street</w:t>
            </w:r>
          </w:p>
        </w:tc>
      </w:tr>
      <w:tr w:rsidR="001B05AB" w:rsidRPr="005F3FC1" w14:paraId="0D98DC17" w14:textId="77777777" w:rsidTr="001E3383">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2D23031" w14:textId="77777777" w:rsidR="001B05AB" w:rsidRPr="005F3FC1" w:rsidRDefault="001B05AB" w:rsidP="001E3383">
            <w:pPr>
              <w:rPr>
                <w:rFonts w:ascii="Times New Roman" w:eastAsia="Times New Roman" w:hAnsi="Times New Roman" w:cs="Times New Roman"/>
                <w:color w:val="auto"/>
                <w:sz w:val="24"/>
                <w:szCs w:val="24"/>
              </w:rPr>
            </w:pPr>
            <w:r w:rsidRPr="005F3FC1">
              <w:rPr>
                <w:rFonts w:ascii="Calibri" w:eastAsia="Times New Roman" w:hAnsi="Calibri" w:cs="Calibri"/>
                <w:color w:val="000000"/>
              </w:rPr>
              <w:t>Lapointe Street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148F9B46"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4448D3E"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34EB61EF"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-73.1746875862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518E291"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44.4972150788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66B8BF39"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88CD2C9"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2D7F4422"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407.050748091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665A166" w14:textId="77777777" w:rsidR="001B05AB" w:rsidRPr="005F3FC1" w:rsidRDefault="001B05AB" w:rsidP="001E3383">
            <w:pPr>
              <w:jc w:val="right"/>
              <w:rPr>
                <w:rFonts w:ascii="Times New Roman" w:eastAsia="Times New Roman" w:hAnsi="Times New Roman" w:cs="Times New Roman"/>
                <w:color w:val="auto"/>
                <w:sz w:val="24"/>
                <w:szCs w:val="24"/>
              </w:rPr>
            </w:pPr>
            <w:r w:rsidRPr="005F3FC1">
              <w:rPr>
                <w:rFonts w:ascii="Calibri" w:eastAsia="Times New Roman" w:hAnsi="Calibri" w:cs="Calibri"/>
                <w:color w:val="000000"/>
              </w:rPr>
              <w:t>611.072401597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03ED7FC1" w14:textId="77777777" w:rsidR="001B05AB" w:rsidRPr="005F3FC1" w:rsidRDefault="001B05AB" w:rsidP="001E3383">
            <w:pPr>
              <w:rPr>
                <w:rFonts w:ascii="Times New Roman" w:eastAsia="Times New Roman" w:hAnsi="Times New Roman" w:cs="Times New Roman"/>
                <w:color w:val="auto"/>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494ABD58" w14:textId="77777777" w:rsidR="001B05AB" w:rsidRPr="005F3FC1" w:rsidRDefault="001B05AB" w:rsidP="001E3383">
            <w:pPr>
              <w:rPr>
                <w:rFonts w:ascii="Times New Roman" w:eastAsia="Times New Roman" w:hAnsi="Times New Roman" w:cs="Times New Roman"/>
                <w:color w:val="auto"/>
                <w:sz w:val="24"/>
                <w:szCs w:val="24"/>
              </w:rPr>
            </w:pPr>
            <w:r w:rsidRPr="005F3FC1">
              <w:rPr>
                <w:rFonts w:ascii="Calibri" w:eastAsia="Times New Roman" w:hAnsi="Calibri" w:cs="Calibri"/>
                <w:color w:val="000000"/>
              </w:rPr>
              <w:t>On Street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14:paraId="534EB594" w14:textId="77777777" w:rsidR="001B05AB" w:rsidRPr="005F3FC1" w:rsidRDefault="001B05AB" w:rsidP="001E3383">
            <w:pPr>
              <w:rPr>
                <w:rFonts w:ascii="Times New Roman" w:eastAsia="Times New Roman" w:hAnsi="Times New Roman" w:cs="Times New Roman"/>
                <w:color w:val="auto"/>
                <w:sz w:val="24"/>
                <w:szCs w:val="24"/>
              </w:rPr>
            </w:pPr>
            <w:r w:rsidRPr="005F3FC1">
              <w:rPr>
                <w:rFonts w:ascii="Calibri" w:eastAsia="Times New Roman" w:hAnsi="Calibri" w:cs="Calibri"/>
                <w:color w:val="000000"/>
              </w:rPr>
              <w:t>Lapointe St</w:t>
            </w:r>
          </w:p>
        </w:tc>
      </w:tr>
    </w:tbl>
    <w:p w14:paraId="3C40125B" w14:textId="77777777" w:rsidR="001B05AB" w:rsidRPr="00633E44" w:rsidRDefault="001B05AB" w:rsidP="001B05AB">
      <w:pPr>
        <w:pStyle w:val="BodyParagraph"/>
      </w:pPr>
      <w:r>
        <w:lastRenderedPageBreak/>
        <w:t xml:space="preserve">The generator data are shapefiles for any scenarios to be tested in the SPA tool. Any generator shapefile </w:t>
      </w:r>
      <w:r w:rsidRPr="00633E44">
        <w:t xml:space="preserve">has the following </w:t>
      </w:r>
      <w:r>
        <w:t>data fields</w:t>
      </w:r>
      <w:r w:rsidRPr="00633E44">
        <w:t>:</w:t>
      </w:r>
    </w:p>
    <w:p w14:paraId="010D0926" w14:textId="77777777" w:rsidR="001B05AB" w:rsidRPr="006546D9" w:rsidRDefault="001B05AB" w:rsidP="001B05AB">
      <w:pPr>
        <w:pStyle w:val="BodyParagraph"/>
        <w:numPr>
          <w:ilvl w:val="0"/>
          <w:numId w:val="15"/>
        </w:numPr>
      </w:pPr>
      <w:r w:rsidRPr="00633E44">
        <w:t>Na</w:t>
      </w:r>
      <w:r w:rsidRPr="00145A71">
        <w:t>me – Name of the parkin</w:t>
      </w:r>
      <w:r>
        <w:t>g location</w:t>
      </w:r>
      <w:r w:rsidRPr="00145A71">
        <w:t>.</w:t>
      </w:r>
    </w:p>
    <w:p w14:paraId="6C24B358" w14:textId="77777777" w:rsidR="001B05AB" w:rsidRDefault="001B05AB" w:rsidP="001B05AB">
      <w:pPr>
        <w:pStyle w:val="BodyParagraph"/>
        <w:numPr>
          <w:ilvl w:val="0"/>
          <w:numId w:val="15"/>
        </w:numPr>
      </w:pPr>
      <w:proofErr w:type="spellStart"/>
      <w:r>
        <w:t>Space_Tot</w:t>
      </w:r>
      <w:proofErr w:type="spellEnd"/>
      <w:r>
        <w:t xml:space="preserve"> – the number of parking spaces in the parking lot</w:t>
      </w:r>
    </w:p>
    <w:p w14:paraId="57012E2E" w14:textId="77777777" w:rsidR="001B05AB" w:rsidRDefault="001B05AB" w:rsidP="001B05AB">
      <w:pPr>
        <w:pStyle w:val="BodyParagraph"/>
        <w:numPr>
          <w:ilvl w:val="0"/>
          <w:numId w:val="15"/>
        </w:numPr>
      </w:pPr>
      <w:proofErr w:type="spellStart"/>
      <w:r>
        <w:t>Lot_UID</w:t>
      </w:r>
      <w:proofErr w:type="spellEnd"/>
      <w:r>
        <w:t xml:space="preserve"> - </w:t>
      </w:r>
      <w:r w:rsidRPr="006546D9">
        <w:t>Unique ID associated with each generator.</w:t>
      </w:r>
      <w:r w:rsidRPr="006546D9">
        <w:rPr>
          <w:b/>
          <w:bCs/>
        </w:rPr>
        <w:t xml:space="preserve"> This is a mandatory field.</w:t>
      </w:r>
    </w:p>
    <w:p w14:paraId="63557FCA" w14:textId="77777777" w:rsidR="001B05AB" w:rsidRPr="006546D9" w:rsidRDefault="001B05AB" w:rsidP="001B05AB">
      <w:pPr>
        <w:pStyle w:val="BodyParagraph"/>
        <w:numPr>
          <w:ilvl w:val="0"/>
          <w:numId w:val="15"/>
        </w:numPr>
      </w:pPr>
      <w:r w:rsidRPr="006546D9">
        <w:t xml:space="preserve">Long &amp; Lat – are the longitude and latitude of the </w:t>
      </w:r>
      <w:r>
        <w:t>parking supply</w:t>
      </w:r>
      <w:r w:rsidRPr="006546D9">
        <w:t>.</w:t>
      </w:r>
    </w:p>
    <w:p w14:paraId="6214437E" w14:textId="77777777" w:rsidR="001B05AB" w:rsidRPr="00A95E3F" w:rsidRDefault="001B05AB" w:rsidP="001B05AB">
      <w:pPr>
        <w:pStyle w:val="BodyParagraph"/>
        <w:numPr>
          <w:ilvl w:val="0"/>
          <w:numId w:val="15"/>
        </w:numPr>
      </w:pPr>
      <w:r w:rsidRPr="00A95E3F">
        <w:t xml:space="preserve">Restrict – this code specifies who can park in the parking spaces. </w:t>
      </w:r>
    </w:p>
    <w:p w14:paraId="3E6E342E" w14:textId="77777777" w:rsidR="001B05AB" w:rsidRDefault="001B05AB" w:rsidP="001B05AB">
      <w:pPr>
        <w:pStyle w:val="BodyParagraph"/>
        <w:numPr>
          <w:ilvl w:val="0"/>
          <w:numId w:val="15"/>
        </w:numPr>
      </w:pPr>
      <w:proofErr w:type="spellStart"/>
      <w:r>
        <w:t>Lot_Gen_ID</w:t>
      </w:r>
      <w:proofErr w:type="spellEnd"/>
      <w:r>
        <w:t xml:space="preserve">: if there is a specific land use that it </w:t>
      </w:r>
      <w:proofErr w:type="gramStart"/>
      <w:r>
        <w:t>is connected with</w:t>
      </w:r>
      <w:proofErr w:type="gramEnd"/>
      <w:r>
        <w:t xml:space="preserve">. </w:t>
      </w:r>
    </w:p>
    <w:p w14:paraId="24D4A8C5" w14:textId="77777777" w:rsidR="001B05AB" w:rsidRDefault="001B05AB" w:rsidP="001B05AB">
      <w:pPr>
        <w:pStyle w:val="BodyParagraph"/>
        <w:numPr>
          <w:ilvl w:val="0"/>
          <w:numId w:val="15"/>
        </w:numPr>
      </w:pPr>
      <w:proofErr w:type="spellStart"/>
      <w:r>
        <w:t>Shape_length</w:t>
      </w:r>
      <w:proofErr w:type="spellEnd"/>
      <w:r>
        <w:t xml:space="preserve"> – information on the parking polygon</w:t>
      </w:r>
    </w:p>
    <w:p w14:paraId="0D5B622A" w14:textId="77777777" w:rsidR="001B05AB" w:rsidRDefault="001B05AB" w:rsidP="001B05AB">
      <w:pPr>
        <w:pStyle w:val="BodyParagraph"/>
        <w:numPr>
          <w:ilvl w:val="0"/>
          <w:numId w:val="15"/>
        </w:numPr>
      </w:pPr>
      <w:proofErr w:type="spellStart"/>
      <w:r>
        <w:t>Shape_area</w:t>
      </w:r>
      <w:proofErr w:type="spellEnd"/>
      <w:r>
        <w:t xml:space="preserve"> – information on the parking polygon</w:t>
      </w:r>
    </w:p>
    <w:p w14:paraId="05D19B83" w14:textId="77777777" w:rsidR="001B05AB" w:rsidRPr="00A95E3F" w:rsidRDefault="001B05AB" w:rsidP="001B05AB">
      <w:pPr>
        <w:pStyle w:val="BodyParagraph"/>
        <w:numPr>
          <w:ilvl w:val="0"/>
          <w:numId w:val="15"/>
        </w:numPr>
        <w:rPr>
          <w:color w:val="auto"/>
        </w:rPr>
      </w:pPr>
      <w:r w:rsidRPr="00A95E3F">
        <w:rPr>
          <w:color w:val="auto"/>
        </w:rPr>
        <w:t>Category – on-street, off-street, residential</w:t>
      </w:r>
      <w:proofErr w:type="gramStart"/>
      <w:r w:rsidRPr="00A95E3F">
        <w:rPr>
          <w:color w:val="auto"/>
        </w:rPr>
        <w:t>,  etc..</w:t>
      </w:r>
      <w:proofErr w:type="gramEnd"/>
    </w:p>
    <w:p w14:paraId="5547912F" w14:textId="2356D3CB" w:rsidR="001B05AB" w:rsidRDefault="001B05AB" w:rsidP="001B05AB">
      <w:pPr>
        <w:pStyle w:val="BodyParagraph"/>
        <w:numPr>
          <w:ilvl w:val="0"/>
          <w:numId w:val="15"/>
        </w:numPr>
      </w:pPr>
      <w:r>
        <w:t>Street – the name of the street it is most closely associated with.</w:t>
      </w:r>
    </w:p>
    <w:p w14:paraId="5507C9BE" w14:textId="77777777" w:rsidR="009B1444" w:rsidRPr="006546D9" w:rsidRDefault="009B1444" w:rsidP="009B1444">
      <w:pPr>
        <w:pStyle w:val="BodyParagraph"/>
      </w:pPr>
    </w:p>
    <w:p w14:paraId="35999270" w14:textId="77777777" w:rsidR="001B05AB" w:rsidRPr="00A95E3F" w:rsidRDefault="001B05AB" w:rsidP="001B05AB">
      <w:pPr>
        <w:pStyle w:val="Heading3"/>
      </w:pPr>
      <w:bookmarkStart w:id="13" w:name="_Toc140350865"/>
      <w:r w:rsidRPr="00A95E3F">
        <w:t>Parking Demand and Adjustments</w:t>
      </w:r>
      <w:ins w:id="14" w:author="Nicholas Fisher" w:date="2022-11-14T14:32:00Z">
        <w:r w:rsidRPr="00A95E3F">
          <w:t>3</w:t>
        </w:r>
      </w:ins>
      <w:r w:rsidRPr="00A95E3F">
        <w:t>.xlsx</w:t>
      </w:r>
      <w:bookmarkEnd w:id="13"/>
    </w:p>
    <w:p w14:paraId="5F93AEC6" w14:textId="77777777" w:rsidR="001B05AB" w:rsidRPr="00A95E3F" w:rsidRDefault="001B05AB" w:rsidP="001B05AB">
      <w:pPr>
        <w:pStyle w:val="BodyParagraph"/>
      </w:pPr>
      <w:r w:rsidRPr="00A95E3F">
        <w:t xml:space="preserve">This Excel file contains parking demand ratios for the land uses in the </w:t>
      </w:r>
      <w:r w:rsidRPr="00A95E3F">
        <w:rPr>
          <w:i/>
        </w:rPr>
        <w:t>Generators</w:t>
      </w:r>
      <w:r w:rsidRPr="00A95E3F">
        <w:t xml:space="preserve"> f</w:t>
      </w:r>
      <w:ins w:id="15" w:author="Nicholas Fisher" w:date="2022-11-14T13:07:00Z">
        <w:r w:rsidRPr="00A95E3F">
          <w:t>older</w:t>
        </w:r>
      </w:ins>
      <w:del w:id="16" w:author="Nicholas Fisher" w:date="2022-11-14T13:07:00Z">
        <w:r w:rsidRPr="00A95E3F" w:rsidDel="002B6A6B">
          <w:delText>ile</w:delText>
        </w:r>
      </w:del>
      <w:r w:rsidRPr="00A95E3F">
        <w:t xml:space="preserve">. These ratios and their corresponding adjustment factors can come from any source. Currently, the SPA tool uses demand factors and adjustments from the second edition of </w:t>
      </w:r>
      <w:r w:rsidRPr="00A95E3F">
        <w:rPr>
          <w:u w:val="single"/>
        </w:rPr>
        <w:t>Shared Parking</w:t>
      </w:r>
      <w:r w:rsidRPr="00A95E3F">
        <w:t xml:space="preserve">, but different data can be used </w:t>
      </w:r>
      <w:proofErr w:type="gramStart"/>
      <w:r w:rsidRPr="00A95E3F">
        <w:t>as long as</w:t>
      </w:r>
      <w:proofErr w:type="gramEnd"/>
      <w:r w:rsidRPr="00A95E3F">
        <w:t xml:space="preserve"> it maintains the same format.</w:t>
      </w:r>
    </w:p>
    <w:p w14:paraId="3FA4C4D6" w14:textId="77777777" w:rsidR="001B05AB" w:rsidRPr="00A95E3F" w:rsidRDefault="001B05AB" w:rsidP="001B05AB">
      <w:pPr>
        <w:pStyle w:val="BodyParagraph"/>
        <w:numPr>
          <w:ilvl w:val="0"/>
          <w:numId w:val="15"/>
        </w:numPr>
      </w:pPr>
      <w:r w:rsidRPr="00A95E3F">
        <w:t xml:space="preserve">LUC – Land Use Codes. These numbers can be arbitrary, but they must match the land use codes in the </w:t>
      </w:r>
      <w:r w:rsidRPr="00A95E3F">
        <w:rPr>
          <w:i/>
        </w:rPr>
        <w:t>Generators</w:t>
      </w:r>
      <w:r w:rsidRPr="00A95E3F">
        <w:t xml:space="preserve"> file (LUC column).</w:t>
      </w:r>
    </w:p>
    <w:p w14:paraId="2F201697" w14:textId="77777777" w:rsidR="001B05AB" w:rsidRPr="00A95E3F" w:rsidRDefault="001B05AB" w:rsidP="001B05AB">
      <w:pPr>
        <w:pStyle w:val="BodyParagraph"/>
        <w:numPr>
          <w:ilvl w:val="0"/>
          <w:numId w:val="15"/>
        </w:numPr>
      </w:pPr>
      <w:r w:rsidRPr="00A95E3F">
        <w:t>Land Use – Description of the type of land use. This column is not used in the tool.</w:t>
      </w:r>
    </w:p>
    <w:p w14:paraId="7D0F7851" w14:textId="77777777" w:rsidR="001B05AB" w:rsidRPr="00A95E3F" w:rsidRDefault="001B05AB" w:rsidP="001B05AB">
      <w:pPr>
        <w:pStyle w:val="BodyParagraph"/>
        <w:numPr>
          <w:ilvl w:val="0"/>
          <w:numId w:val="15"/>
        </w:numPr>
      </w:pPr>
      <w:r w:rsidRPr="00A95E3F">
        <w:t>User – Either “Visitor/Customer” or “Employee.” These two types of users have different parking demand ratios. In the case of housing, residents’ parking demand appears under “Employee.”</w:t>
      </w:r>
    </w:p>
    <w:p w14:paraId="5587B6FB" w14:textId="77777777" w:rsidR="001B05AB" w:rsidRPr="00A95E3F" w:rsidRDefault="001B05AB" w:rsidP="001B05AB">
      <w:pPr>
        <w:pStyle w:val="BodyParagraph"/>
        <w:numPr>
          <w:ilvl w:val="0"/>
          <w:numId w:val="15"/>
        </w:numPr>
      </w:pPr>
      <w:r w:rsidRPr="00A95E3F">
        <w:t>Weekday – Weekday demand ratio, the number of parking spaces per unit required at peak weekday times.</w:t>
      </w:r>
    </w:p>
    <w:p w14:paraId="5283A941" w14:textId="77777777" w:rsidR="001B05AB" w:rsidRPr="00A95E3F" w:rsidRDefault="001B05AB" w:rsidP="001B05AB">
      <w:pPr>
        <w:pStyle w:val="BodyParagraph"/>
        <w:numPr>
          <w:ilvl w:val="0"/>
          <w:numId w:val="15"/>
        </w:numPr>
      </w:pPr>
      <w:r w:rsidRPr="00A95E3F">
        <w:t>Weekend – Weekend demand ratio, the number of parking spaces per unit required at peak weekend times.</w:t>
      </w:r>
    </w:p>
    <w:p w14:paraId="2000F5F0" w14:textId="0EAA18CF" w:rsidR="001B05AB" w:rsidRDefault="001B05AB" w:rsidP="001B05AB">
      <w:pPr>
        <w:pStyle w:val="BodyParagraph"/>
        <w:numPr>
          <w:ilvl w:val="0"/>
          <w:numId w:val="15"/>
        </w:numPr>
      </w:pPr>
      <w:r>
        <w:t>Unit – The units which correspond to the demand ratios.</w:t>
      </w:r>
    </w:p>
    <w:p w14:paraId="2E867EFD" w14:textId="77777777" w:rsidR="00457B8B" w:rsidRDefault="00457B8B" w:rsidP="00457B8B">
      <w:pPr>
        <w:pStyle w:val="BodyParagraph"/>
      </w:pPr>
    </w:p>
    <w:p w14:paraId="5FE7AB10" w14:textId="77777777" w:rsidR="001B05AB" w:rsidRDefault="001B05AB" w:rsidP="001B05AB">
      <w:pPr>
        <w:pStyle w:val="Heading3"/>
      </w:pPr>
      <w:bookmarkStart w:id="17" w:name="_Toc140350866"/>
      <w:r>
        <w:t>Restrict List</w:t>
      </w:r>
      <w:bookmarkEnd w:id="17"/>
    </w:p>
    <w:p w14:paraId="559A6B77" w14:textId="78C275D1" w:rsidR="001B05AB" w:rsidRDefault="001B05AB" w:rsidP="001B05AB">
      <w:pPr>
        <w:pStyle w:val="BodyParagraph"/>
      </w:pPr>
      <w:r>
        <w:t xml:space="preserve">The restrict list is a file designed to limit the land </w:t>
      </w:r>
      <w:proofErr w:type="gramStart"/>
      <w:r>
        <w:t>uses</w:t>
      </w:r>
      <w:proofErr w:type="gramEnd"/>
      <w:r>
        <w:t xml:space="preserve"> who are allowed to park in specific parking areas. </w:t>
      </w:r>
    </w:p>
    <w:p w14:paraId="572EBED2" w14:textId="77777777" w:rsidR="00457B8B" w:rsidRDefault="00457B8B" w:rsidP="001B05AB">
      <w:pPr>
        <w:pStyle w:val="BodyParagraph"/>
      </w:pPr>
    </w:p>
    <w:p w14:paraId="4F68A752" w14:textId="77777777" w:rsidR="00457B8B" w:rsidRPr="00305392" w:rsidRDefault="00457B8B" w:rsidP="00457B8B">
      <w:pPr>
        <w:pStyle w:val="Heading3"/>
      </w:pPr>
      <w:bookmarkStart w:id="18" w:name="_Toc140350867"/>
      <w:r>
        <w:lastRenderedPageBreak/>
        <w:t>Configuration.YAML</w:t>
      </w:r>
      <w:bookmarkEnd w:id="18"/>
    </w:p>
    <w:p w14:paraId="7CE7DAEA" w14:textId="77777777" w:rsidR="00457B8B" w:rsidRDefault="00457B8B" w:rsidP="00457B8B">
      <w:pPr>
        <w:pStyle w:val="BodyParagraph"/>
      </w:pPr>
      <w:r>
        <w:t>Now that all the inputs have been entered there is one more step prior to running the tool. The ‘</w:t>
      </w:r>
      <w:proofErr w:type="spellStart"/>
      <w:r>
        <w:t>Configuration.yaml</w:t>
      </w:r>
      <w:proofErr w:type="spellEnd"/>
      <w:r>
        <w:t xml:space="preserve">’ file includes the necessary link between the inputs and outputs as well as a handful of variables.  The file includes information on months to analyze, days of the week, hours of the day, etc. </w:t>
      </w:r>
    </w:p>
    <w:p w14:paraId="65C632F3" w14:textId="77777777" w:rsidR="00457B8B" w:rsidRDefault="00457B8B" w:rsidP="00457B8B">
      <w:pPr>
        <w:pStyle w:val="BodyParagraph"/>
        <w:numPr>
          <w:ilvl w:val="0"/>
          <w:numId w:val="20"/>
        </w:numPr>
      </w:pPr>
      <w:proofErr w:type="spellStart"/>
      <w:r>
        <w:t>data_dir</w:t>
      </w:r>
      <w:proofErr w:type="spellEnd"/>
      <w:r>
        <w:t xml:space="preserve">: </w:t>
      </w:r>
      <w:proofErr w:type="gramStart"/>
      <w:r>
        <w:t>data  (</w:t>
      </w:r>
      <w:proofErr w:type="gramEnd"/>
      <w:r>
        <w:t>this is the folder where the data inputs are stored)</w:t>
      </w:r>
    </w:p>
    <w:p w14:paraId="7F9D7C80" w14:textId="77777777" w:rsidR="00457B8B" w:rsidRDefault="00457B8B" w:rsidP="00457B8B">
      <w:pPr>
        <w:pStyle w:val="BodyParagraph"/>
        <w:numPr>
          <w:ilvl w:val="0"/>
          <w:numId w:val="20"/>
        </w:numPr>
      </w:pPr>
      <w:proofErr w:type="spellStart"/>
      <w:r>
        <w:t>output_dir</w:t>
      </w:r>
      <w:proofErr w:type="spellEnd"/>
      <w:r>
        <w:t xml:space="preserve">: </w:t>
      </w:r>
      <w:proofErr w:type="spellStart"/>
      <w:r>
        <w:t>baseoutput</w:t>
      </w:r>
      <w:proofErr w:type="spellEnd"/>
      <w:r>
        <w:t xml:space="preserve"> (this is the name of the folder where the output will go)</w:t>
      </w:r>
    </w:p>
    <w:p w14:paraId="57BE2DBD" w14:textId="77777777" w:rsidR="00457B8B" w:rsidRDefault="00457B8B" w:rsidP="00457B8B">
      <w:pPr>
        <w:pStyle w:val="BodyParagraph"/>
        <w:numPr>
          <w:ilvl w:val="0"/>
          <w:numId w:val="20"/>
        </w:numPr>
      </w:pPr>
      <w:proofErr w:type="spellStart"/>
      <w:r>
        <w:t>factors_file</w:t>
      </w:r>
      <w:proofErr w:type="spellEnd"/>
      <w:r>
        <w:t xml:space="preserve">: </w:t>
      </w:r>
      <w:r w:rsidRPr="00E93FE4">
        <w:rPr>
          <w:b/>
          <w:bCs/>
        </w:rPr>
        <w:t>'Parking Demand and Adjustments3.xlsx'</w:t>
      </w:r>
    </w:p>
    <w:p w14:paraId="35ED9396" w14:textId="77777777" w:rsidR="00457B8B" w:rsidRDefault="00457B8B" w:rsidP="00457B8B">
      <w:pPr>
        <w:pStyle w:val="BodyParagraph"/>
      </w:pPr>
      <w:r>
        <w:t xml:space="preserve">The file also needs to be filled in with the file names for the Generator shapefile and the Parking shapefile. </w:t>
      </w:r>
    </w:p>
    <w:p w14:paraId="7643B8DB" w14:textId="77777777" w:rsidR="00457B8B" w:rsidRPr="00EF7D1D" w:rsidRDefault="00457B8B" w:rsidP="00457B8B">
      <w:pPr>
        <w:pStyle w:val="BodyParagraph"/>
        <w:numPr>
          <w:ilvl w:val="0"/>
          <w:numId w:val="19"/>
        </w:numPr>
        <w:rPr>
          <w:b/>
          <w:bCs/>
        </w:rPr>
      </w:pPr>
      <w:proofErr w:type="spellStart"/>
      <w:r w:rsidRPr="00305392">
        <w:t>demand_shapefile</w:t>
      </w:r>
      <w:proofErr w:type="spellEnd"/>
      <w:r w:rsidRPr="00305392">
        <w:t xml:space="preserve">: </w:t>
      </w:r>
      <w:proofErr w:type="spellStart"/>
      <w:r w:rsidRPr="00EF7D1D">
        <w:rPr>
          <w:b/>
          <w:bCs/>
        </w:rPr>
        <w:t>WinCity_Calibratedbased.shp</w:t>
      </w:r>
      <w:proofErr w:type="spellEnd"/>
    </w:p>
    <w:p w14:paraId="1F17A1D2" w14:textId="77777777" w:rsidR="00457B8B" w:rsidRPr="00305392" w:rsidRDefault="00457B8B" w:rsidP="00457B8B">
      <w:pPr>
        <w:pStyle w:val="BodyParagraph"/>
        <w:numPr>
          <w:ilvl w:val="0"/>
          <w:numId w:val="19"/>
        </w:numPr>
      </w:pPr>
      <w:proofErr w:type="spellStart"/>
      <w:r w:rsidRPr="00305392">
        <w:t>supply_shapefile</w:t>
      </w:r>
      <w:proofErr w:type="spellEnd"/>
      <w:r w:rsidRPr="00305392">
        <w:t xml:space="preserve">: </w:t>
      </w:r>
      <w:proofErr w:type="spellStart"/>
      <w:r w:rsidRPr="00EF7D1D">
        <w:rPr>
          <w:b/>
          <w:bCs/>
        </w:rPr>
        <w:t>WinCity_BaseCalibration_Supply.shp</w:t>
      </w:r>
      <w:proofErr w:type="spellEnd"/>
    </w:p>
    <w:p w14:paraId="68A7BD4B" w14:textId="77777777" w:rsidR="00457B8B" w:rsidRDefault="00457B8B" w:rsidP="00457B8B">
      <w:pPr>
        <w:pStyle w:val="BodyParagraph"/>
      </w:pPr>
      <w:r>
        <w:t xml:space="preserve">Other data in the file shouldn’t need to be altered, but </w:t>
      </w:r>
      <w:proofErr w:type="gramStart"/>
      <w:r>
        <w:t>the YAML</w:t>
      </w:r>
      <w:proofErr w:type="gramEnd"/>
      <w:r>
        <w:t xml:space="preserve"> does provide flexibility on other key model parameters and inputs. </w:t>
      </w:r>
    </w:p>
    <w:p w14:paraId="0615D572" w14:textId="77777777" w:rsidR="00457B8B" w:rsidRDefault="00457B8B" w:rsidP="00457B8B">
      <w:pPr>
        <w:pStyle w:val="BodyParagraph"/>
      </w:pPr>
      <w:r>
        <w:t>Choose the Output Folder in the “Output File Folder” field and change the Output File Name if desired.</w:t>
      </w:r>
    </w:p>
    <w:p w14:paraId="7B34DCC5" w14:textId="77777777" w:rsidR="00F15C32" w:rsidRPr="00A02CAC" w:rsidRDefault="00F15C32" w:rsidP="00A02CAC">
      <w:pPr>
        <w:pStyle w:val="BodyParagraph"/>
      </w:pPr>
    </w:p>
    <w:p w14:paraId="3A61877F" w14:textId="3EC95FEC" w:rsidR="00B16B90" w:rsidRDefault="00B16B90" w:rsidP="00B16B90">
      <w:pPr>
        <w:pStyle w:val="Heading2"/>
      </w:pPr>
      <w:bookmarkStart w:id="19" w:name="_Toc140350868"/>
      <w:r>
        <w:t>Installation of the SPA Tool</w:t>
      </w:r>
      <w:bookmarkEnd w:id="19"/>
    </w:p>
    <w:p w14:paraId="5EAB835F" w14:textId="4DD829A1" w:rsidR="00F15C32" w:rsidRDefault="00B16B90" w:rsidP="00B16B90">
      <w:pPr>
        <w:pStyle w:val="BodyParagraph"/>
      </w:pPr>
      <w:r>
        <w:t>The installation of the SPA tool requires the use of setting up a python environment using the Anaconda python interface.</w:t>
      </w:r>
    </w:p>
    <w:p w14:paraId="08AF4BC6" w14:textId="5A95E202" w:rsidR="003A4CA8" w:rsidRDefault="003A4CA8" w:rsidP="003A4CA8">
      <w:pPr>
        <w:pStyle w:val="BodyParagraph"/>
      </w:pPr>
      <w:r>
        <w:t xml:space="preserve">Use the Start menu to find the Anaconda Prompt (see </w:t>
      </w:r>
      <w:r>
        <w:fldChar w:fldCharType="begin"/>
      </w:r>
      <w:r>
        <w:instrText xml:space="preserve"> REF _Ref112935956 \h </w:instrText>
      </w:r>
      <w:r>
        <w:fldChar w:fldCharType="separate"/>
      </w:r>
      <w:r>
        <w:t xml:space="preserve">Figure </w:t>
      </w:r>
      <w:r>
        <w:rPr>
          <w:noProof/>
        </w:rPr>
        <w:t>1</w:t>
      </w:r>
      <w:r>
        <w:fldChar w:fldCharType="end"/>
      </w:r>
      <w:r>
        <w:t xml:space="preserve">). A command window opens. Using </w:t>
      </w:r>
      <w:proofErr w:type="gramStart"/>
      <w:r>
        <w:t>commands</w:t>
      </w:r>
      <w:proofErr w:type="gramEnd"/>
      <w:r>
        <w:t xml:space="preserve"> you need to navigate to the </w:t>
      </w:r>
      <w:proofErr w:type="spellStart"/>
      <w:r>
        <w:t>shared_parking</w:t>
      </w:r>
      <w:proofErr w:type="spellEnd"/>
      <w:r>
        <w:t xml:space="preserve"> folder.</w:t>
      </w:r>
    </w:p>
    <w:p w14:paraId="50CABDA5" w14:textId="539EED88" w:rsidR="00B228FB" w:rsidRDefault="00B228FB" w:rsidP="00B228FB">
      <w:pPr>
        <w:pStyle w:val="Caption"/>
      </w:pPr>
      <w:bookmarkStart w:id="20" w:name="_Ref112935956"/>
      <w:bookmarkStart w:id="21" w:name="_Toc140350912"/>
      <w:r>
        <w:t xml:space="preserve">Figure </w:t>
      </w:r>
      <w:fldSimple w:instr=" SEQ Figure \* ARABIC ">
        <w:r w:rsidR="006972AE">
          <w:rPr>
            <w:noProof/>
          </w:rPr>
          <w:t>1</w:t>
        </w:r>
      </w:fldSimple>
      <w:bookmarkEnd w:id="20"/>
      <w:r>
        <w:t>: Anaconda Prompt</w:t>
      </w:r>
      <w:bookmarkEnd w:id="21"/>
    </w:p>
    <w:p w14:paraId="430C602F" w14:textId="0CDA4939" w:rsidR="00B228FB" w:rsidRDefault="00B228FB" w:rsidP="00B228FB">
      <w:pPr>
        <w:pStyle w:val="BodyParagraph"/>
      </w:pPr>
      <w:r w:rsidRPr="003A4CA8">
        <w:rPr>
          <w:noProof/>
        </w:rPr>
        <w:drawing>
          <wp:inline distT="0" distB="0" distL="0" distR="0" wp14:anchorId="2D37C0DD" wp14:editId="4EEE97C1">
            <wp:extent cx="2418298" cy="2372498"/>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3032" cy="2377142"/>
                    </a:xfrm>
                    <a:prstGeom prst="rect">
                      <a:avLst/>
                    </a:prstGeom>
                  </pic:spPr>
                </pic:pic>
              </a:graphicData>
            </a:graphic>
          </wp:inline>
        </w:drawing>
      </w:r>
    </w:p>
    <w:p w14:paraId="4F5FD995" w14:textId="77777777" w:rsidR="00B228FB" w:rsidRDefault="00B228FB" w:rsidP="003A4CA8">
      <w:pPr>
        <w:pStyle w:val="BodyParagraph"/>
      </w:pPr>
    </w:p>
    <w:p w14:paraId="139E82E9" w14:textId="77777777" w:rsidR="003A4CA8" w:rsidRDefault="003A4CA8" w:rsidP="003A4CA8">
      <w:pPr>
        <w:pStyle w:val="BodyParagraph"/>
      </w:pPr>
      <w:r>
        <w:lastRenderedPageBreak/>
        <w:t>For an example stored on the C drive in a GitHub folder</w:t>
      </w:r>
    </w:p>
    <w:p w14:paraId="56718A48" w14:textId="77777777" w:rsidR="003A4CA8" w:rsidRDefault="003A4CA8" w:rsidP="003A4CA8">
      <w:pPr>
        <w:pStyle w:val="BodyParagraph"/>
        <w:numPr>
          <w:ilvl w:val="0"/>
          <w:numId w:val="18"/>
        </w:numPr>
      </w:pPr>
      <w:r>
        <w:t>cd c:\GitHub\shared_parking</w:t>
      </w:r>
    </w:p>
    <w:p w14:paraId="1F62B37A" w14:textId="64F7538D" w:rsidR="00B932C5" w:rsidRDefault="00B932C5" w:rsidP="003A4CA8">
      <w:pPr>
        <w:pStyle w:val="BodyParagraph"/>
      </w:pPr>
      <w:r>
        <w:t xml:space="preserve">Once the command window is setup to point to the </w:t>
      </w:r>
      <w:proofErr w:type="spellStart"/>
      <w:r>
        <w:t>shared_parking</w:t>
      </w:r>
      <w:proofErr w:type="spellEnd"/>
      <w:r>
        <w:t xml:space="preserve"> folder, </w:t>
      </w:r>
      <w:del w:id="22" w:author="Nicholas Fisher" w:date="2022-11-14T14:43:00Z">
        <w:r w:rsidDel="00486510">
          <w:delText xml:space="preserve">then it is necessary to </w:delText>
        </w:r>
      </w:del>
      <w:r>
        <w:t xml:space="preserve">install the </w:t>
      </w:r>
      <w:proofErr w:type="spellStart"/>
      <w:r>
        <w:t>Shared_Parking</w:t>
      </w:r>
      <w:proofErr w:type="spellEnd"/>
      <w:r>
        <w:t xml:space="preserve"> environment.</w:t>
      </w:r>
    </w:p>
    <w:p w14:paraId="099E8AE6" w14:textId="431E4E3A" w:rsidR="00B932C5" w:rsidRPr="006972AE" w:rsidRDefault="00B932C5" w:rsidP="00B932C5">
      <w:pPr>
        <w:numPr>
          <w:ilvl w:val="0"/>
          <w:numId w:val="18"/>
        </w:numPr>
        <w:shd w:val="clear" w:color="auto" w:fill="FFFFFF"/>
        <w:spacing w:afterAutospacing="1"/>
        <w:rPr>
          <w:rStyle w:val="HTMLCode"/>
          <w:rFonts w:ascii="Segoe UI" w:eastAsiaTheme="minorHAnsi" w:hAnsi="Segoe UI" w:cs="Segoe UI"/>
          <w:color w:val="24292F"/>
          <w:sz w:val="22"/>
          <w:szCs w:val="22"/>
        </w:rPr>
      </w:pPr>
      <w:proofErr w:type="spellStart"/>
      <w:r>
        <w:rPr>
          <w:rStyle w:val="HTMLCode"/>
          <w:rFonts w:ascii="Consolas" w:eastAsiaTheme="minorHAnsi" w:hAnsi="Consolas"/>
          <w:color w:val="24292F"/>
        </w:rPr>
        <w:t>conda</w:t>
      </w:r>
      <w:proofErr w:type="spellEnd"/>
      <w:r>
        <w:rPr>
          <w:rStyle w:val="HTMLCode"/>
          <w:rFonts w:ascii="Consolas" w:eastAsiaTheme="minorHAnsi" w:hAnsi="Consolas"/>
          <w:color w:val="24292F"/>
        </w:rPr>
        <w:t xml:space="preserve"> env create -f </w:t>
      </w:r>
      <w:proofErr w:type="spellStart"/>
      <w:r>
        <w:rPr>
          <w:rStyle w:val="HTMLCode"/>
          <w:rFonts w:ascii="Consolas" w:eastAsiaTheme="minorHAnsi" w:hAnsi="Consolas"/>
          <w:color w:val="24292F"/>
        </w:rPr>
        <w:t>environment.yml</w:t>
      </w:r>
      <w:proofErr w:type="spellEnd"/>
      <w:r>
        <w:rPr>
          <w:rStyle w:val="HTMLCode"/>
          <w:rFonts w:ascii="Consolas" w:eastAsiaTheme="minorHAnsi" w:hAnsi="Consolas"/>
          <w:color w:val="24292F"/>
        </w:rPr>
        <w:t xml:space="preserve"> </w:t>
      </w:r>
      <w:del w:id="23" w:author="Nicholas Fisher" w:date="2022-11-14T14:46:00Z">
        <w:r w:rsidDel="00CC57F3">
          <w:rPr>
            <w:rStyle w:val="HTMLCode"/>
            <w:rFonts w:ascii="Consolas" w:eastAsiaTheme="minorHAnsi" w:hAnsi="Consolas"/>
            <w:color w:val="24292F"/>
          </w:rPr>
          <w:delText>&amp;&amp; conda activate shared_parking</w:delText>
        </w:r>
      </w:del>
    </w:p>
    <w:p w14:paraId="2F6E4940" w14:textId="34FCEEBF" w:rsidR="006972AE" w:rsidRDefault="006972AE" w:rsidP="006972AE">
      <w:pPr>
        <w:shd w:val="clear" w:color="auto" w:fill="FFFFFF"/>
        <w:spacing w:afterAutospacing="1"/>
        <w:rPr>
          <w:rStyle w:val="HTMLCode"/>
          <w:rFonts w:ascii="Consolas" w:eastAsiaTheme="minorHAnsi" w:hAnsi="Consolas"/>
          <w:color w:val="24292F"/>
        </w:rPr>
      </w:pPr>
    </w:p>
    <w:p w14:paraId="7188A3FE" w14:textId="673347D5" w:rsidR="006972AE" w:rsidRDefault="006972AE" w:rsidP="006972AE">
      <w:pPr>
        <w:pStyle w:val="Caption"/>
      </w:pPr>
      <w:bookmarkStart w:id="24" w:name="_Toc140350913"/>
      <w:r>
        <w:t xml:space="preserve">Figure </w:t>
      </w:r>
      <w:fldSimple w:instr=" SEQ Figure \* ARABIC ">
        <w:r>
          <w:rPr>
            <w:noProof/>
          </w:rPr>
          <w:t>2</w:t>
        </w:r>
      </w:fldSimple>
      <w:r>
        <w:t>: Conda Environment Install</w:t>
      </w:r>
      <w:bookmarkEnd w:id="24"/>
    </w:p>
    <w:p w14:paraId="665FEEB3" w14:textId="76AD00CF" w:rsidR="006972AE" w:rsidRDefault="006972AE" w:rsidP="006972AE">
      <w:pPr>
        <w:shd w:val="clear" w:color="auto" w:fill="FFFFFF"/>
        <w:spacing w:afterAutospacing="1"/>
        <w:rPr>
          <w:rFonts w:ascii="Segoe UI" w:hAnsi="Segoe UI" w:cs="Segoe UI"/>
          <w:color w:val="24292F"/>
        </w:rPr>
      </w:pPr>
      <w:r w:rsidRPr="006972AE">
        <w:rPr>
          <w:rFonts w:ascii="Segoe UI" w:hAnsi="Segoe UI" w:cs="Segoe UI"/>
          <w:noProof/>
          <w:color w:val="24292F"/>
        </w:rPr>
        <w:drawing>
          <wp:inline distT="0" distB="0" distL="0" distR="0" wp14:anchorId="48DE9F0F" wp14:editId="5FD7D902">
            <wp:extent cx="5943600" cy="1181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81735"/>
                    </a:xfrm>
                    <a:prstGeom prst="rect">
                      <a:avLst/>
                    </a:prstGeom>
                  </pic:spPr>
                </pic:pic>
              </a:graphicData>
            </a:graphic>
          </wp:inline>
        </w:drawing>
      </w:r>
    </w:p>
    <w:p w14:paraId="12927754" w14:textId="06006283" w:rsidR="006972AE" w:rsidRDefault="006972AE" w:rsidP="006972AE">
      <w:pPr>
        <w:pStyle w:val="Caption"/>
      </w:pPr>
      <w:bookmarkStart w:id="25" w:name="_Toc140350914"/>
      <w:r>
        <w:t xml:space="preserve">Figure </w:t>
      </w:r>
      <w:fldSimple w:instr=" SEQ Figure \* ARABIC ">
        <w:r>
          <w:rPr>
            <w:noProof/>
          </w:rPr>
          <w:t>3</w:t>
        </w:r>
      </w:fldSimple>
      <w:r>
        <w:t>: Conda Python Environment (after</w:t>
      </w:r>
      <w:r w:rsidR="00CC57F3">
        <w:t>)</w:t>
      </w:r>
      <w:bookmarkEnd w:id="25"/>
      <w:r>
        <w:t xml:space="preserve"> </w:t>
      </w:r>
    </w:p>
    <w:p w14:paraId="1A7689E1" w14:textId="1CFD6B46" w:rsidR="003A4CA8" w:rsidRDefault="00B228FB" w:rsidP="00B16B90">
      <w:pPr>
        <w:pStyle w:val="BodyParagraph"/>
      </w:pPr>
      <w:r w:rsidRPr="00B228FB">
        <w:rPr>
          <w:noProof/>
        </w:rPr>
        <w:drawing>
          <wp:inline distT="0" distB="0" distL="0" distR="0" wp14:anchorId="1BB23E91" wp14:editId="6B734F17">
            <wp:extent cx="5943600" cy="3103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3880"/>
                    </a:xfrm>
                    <a:prstGeom prst="rect">
                      <a:avLst/>
                    </a:prstGeom>
                  </pic:spPr>
                </pic:pic>
              </a:graphicData>
            </a:graphic>
          </wp:inline>
        </w:drawing>
      </w:r>
    </w:p>
    <w:p w14:paraId="410922F0" w14:textId="2727E6A1" w:rsidR="006972AE" w:rsidRDefault="006972AE" w:rsidP="00B16B90">
      <w:pPr>
        <w:pStyle w:val="BodyParagraph"/>
      </w:pPr>
    </w:p>
    <w:p w14:paraId="33B0FD0F" w14:textId="77777777" w:rsidR="007843CB" w:rsidRDefault="007843CB" w:rsidP="007843CB">
      <w:pPr>
        <w:pStyle w:val="Heading2"/>
      </w:pPr>
      <w:bookmarkStart w:id="26" w:name="_Toc140350869"/>
      <w:r>
        <w:t>Running the Tool</w:t>
      </w:r>
      <w:bookmarkEnd w:id="26"/>
    </w:p>
    <w:p w14:paraId="20499B52" w14:textId="7877EF62" w:rsidR="00457B8B" w:rsidRDefault="006972AE" w:rsidP="00457B8B">
      <w:pPr>
        <w:pStyle w:val="BodyParagraph"/>
      </w:pPr>
      <w:r>
        <w:t xml:space="preserve">Once the </w:t>
      </w:r>
      <w:proofErr w:type="spellStart"/>
      <w:r>
        <w:t>conda</w:t>
      </w:r>
      <w:proofErr w:type="spellEnd"/>
      <w:r>
        <w:t xml:space="preserve"> environment has been activated then the tool is ready for running. </w:t>
      </w:r>
      <w:r w:rsidR="00EF7E39">
        <w:t>Enter the following command to run the tool:</w:t>
      </w:r>
    </w:p>
    <w:p w14:paraId="32E31AA5" w14:textId="229C1C47" w:rsidR="00CC57F3" w:rsidRDefault="0007434B" w:rsidP="00457B8B">
      <w:pPr>
        <w:pStyle w:val="BodyParagraph"/>
        <w:numPr>
          <w:ilvl w:val="0"/>
          <w:numId w:val="18"/>
        </w:numPr>
        <w:rPr>
          <w:rFonts w:ascii="Segoe UI" w:hAnsi="Segoe UI" w:cs="Segoe UI"/>
          <w:color w:val="24292F"/>
        </w:rPr>
      </w:pPr>
      <w:r w:rsidRPr="00486510">
        <w:rPr>
          <w:rFonts w:ascii="Segoe UI" w:hAnsi="Segoe UI" w:cs="Segoe UI"/>
          <w:color w:val="24292F"/>
        </w:rPr>
        <w:t>Run </w:t>
      </w:r>
      <w:r w:rsidRPr="00486510">
        <w:rPr>
          <w:rStyle w:val="HTMLCode"/>
          <w:rFonts w:ascii="Consolas" w:eastAsiaTheme="minorHAnsi" w:hAnsi="Consolas"/>
          <w:color w:val="24292F"/>
        </w:rPr>
        <w:t>python run_model.py -c tests/</w:t>
      </w:r>
      <w:proofErr w:type="spellStart"/>
      <w:r w:rsidRPr="00486510">
        <w:rPr>
          <w:rStyle w:val="HTMLCode"/>
          <w:rFonts w:ascii="Consolas" w:eastAsiaTheme="minorHAnsi" w:hAnsi="Consolas"/>
          <w:color w:val="24292F"/>
        </w:rPr>
        <w:t>winooski_example</w:t>
      </w:r>
      <w:proofErr w:type="spellEnd"/>
      <w:r w:rsidRPr="00486510">
        <w:rPr>
          <w:rStyle w:val="HTMLCode"/>
          <w:rFonts w:ascii="Consolas" w:eastAsiaTheme="minorHAnsi" w:hAnsi="Consolas"/>
          <w:color w:val="24292F"/>
        </w:rPr>
        <w:t>/</w:t>
      </w:r>
      <w:proofErr w:type="spellStart"/>
      <w:r w:rsidRPr="00486510">
        <w:rPr>
          <w:rStyle w:val="HTMLCode"/>
          <w:rFonts w:ascii="Consolas" w:eastAsiaTheme="minorHAnsi" w:hAnsi="Consolas"/>
          <w:color w:val="24292F"/>
        </w:rPr>
        <w:t>configuration.yaml</w:t>
      </w:r>
      <w:proofErr w:type="spellEnd"/>
      <w:r w:rsidRPr="00486510">
        <w:rPr>
          <w:rFonts w:ascii="Segoe UI" w:hAnsi="Segoe UI" w:cs="Segoe UI"/>
          <w:color w:val="24292F"/>
        </w:rPr>
        <w:t> to use the example configuration</w:t>
      </w:r>
      <w:r w:rsidR="00486510">
        <w:rPr>
          <w:rFonts w:ascii="Segoe UI" w:hAnsi="Segoe UI" w:cs="Segoe UI"/>
          <w:color w:val="24292F"/>
        </w:rPr>
        <w:t>.</w:t>
      </w:r>
      <w:ins w:id="27" w:author="Nicholas Fisher" w:date="2022-11-14T14:44:00Z">
        <w:r w:rsidR="00486510" w:rsidRPr="00486510">
          <w:rPr>
            <w:rFonts w:ascii="Segoe UI" w:hAnsi="Segoe UI" w:cs="Segoe UI"/>
            <w:color w:val="24292F"/>
          </w:rPr>
          <w:t xml:space="preserve"> </w:t>
        </w:r>
        <w:r w:rsidR="00486510">
          <w:rPr>
            <w:rFonts w:ascii="Segoe UI" w:hAnsi="Segoe UI" w:cs="Segoe UI"/>
            <w:color w:val="24292F"/>
          </w:rPr>
          <w:t>This will generate output files for use in the post-processing R scripts</w:t>
        </w:r>
      </w:ins>
      <w:r w:rsidR="00486510">
        <w:rPr>
          <w:rFonts w:ascii="Segoe UI" w:hAnsi="Segoe UI" w:cs="Segoe UI"/>
          <w:color w:val="24292F"/>
        </w:rPr>
        <w:t xml:space="preserve">. </w:t>
      </w:r>
    </w:p>
    <w:p w14:paraId="49D37DC9" w14:textId="77777777" w:rsidR="00CC57F3" w:rsidRPr="00CC57F3" w:rsidRDefault="00CC57F3" w:rsidP="00CC57F3">
      <w:pPr>
        <w:shd w:val="clear" w:color="auto" w:fill="FFFFFF"/>
        <w:spacing w:afterAutospacing="1"/>
        <w:rPr>
          <w:rFonts w:ascii="Segoe UI" w:hAnsi="Segoe UI" w:cs="Segoe UI"/>
          <w:color w:val="24292F"/>
        </w:rPr>
      </w:pPr>
    </w:p>
    <w:p w14:paraId="14A65432" w14:textId="212E83D9" w:rsidR="00743896" w:rsidDel="00486510" w:rsidRDefault="00AE62FD" w:rsidP="00FD112F">
      <w:pPr>
        <w:pStyle w:val="BodyParagraph"/>
        <w:rPr>
          <w:del w:id="28" w:author="Nicholas Fisher" w:date="2022-11-14T14:42:00Z"/>
        </w:rPr>
      </w:pPr>
      <w:bookmarkStart w:id="29" w:name="_Toc20380909"/>
      <w:bookmarkStart w:id="30" w:name="_Toc20380910"/>
      <w:bookmarkStart w:id="31" w:name="_Toc20380911"/>
      <w:bookmarkStart w:id="32" w:name="_Toc20380912"/>
      <w:bookmarkStart w:id="33" w:name="_Toc20380913"/>
      <w:bookmarkStart w:id="34" w:name="_Toc20380914"/>
      <w:bookmarkStart w:id="35" w:name="_Toc20380915"/>
      <w:bookmarkStart w:id="36" w:name="_Toc20380916"/>
      <w:bookmarkStart w:id="37" w:name="_Toc20380918"/>
      <w:bookmarkEnd w:id="29"/>
      <w:bookmarkEnd w:id="30"/>
      <w:bookmarkEnd w:id="31"/>
      <w:bookmarkEnd w:id="32"/>
      <w:bookmarkEnd w:id="33"/>
      <w:bookmarkEnd w:id="34"/>
      <w:bookmarkEnd w:id="35"/>
      <w:bookmarkEnd w:id="36"/>
      <w:bookmarkEnd w:id="37"/>
      <w:del w:id="38" w:author="Nicholas Fisher" w:date="2022-11-14T14:42:00Z">
        <w:r w:rsidDel="00486510">
          <w:delText xml:space="preserve">If “Create Pickles” is selected, the tool will </w:delText>
        </w:r>
        <w:r w:rsidR="0003044F" w:rsidDel="00486510">
          <w:delText>save</w:delText>
        </w:r>
        <w:r w:rsidR="00D53B75" w:rsidDel="00486510">
          <w:delText xml:space="preserve"> </w:delText>
        </w:r>
        <w:r w:rsidDel="00486510">
          <w:delText xml:space="preserve">pickle files to the </w:delText>
        </w:r>
        <w:r w:rsidR="00D53B75" w:rsidDel="00486510">
          <w:delText xml:space="preserve">Output File Folder. These </w:delText>
        </w:r>
        <w:r w:rsidR="00B12D4E" w:rsidDel="00486510">
          <w:delText>can be used to load pandas DataFrames of the parking lots</w:delText>
        </w:r>
        <w:r w:rsidR="0003044F" w:rsidDel="00486510">
          <w:delText>’</w:delText>
        </w:r>
        <w:r w:rsidR="00B12D4E" w:rsidDel="00486510">
          <w:delText xml:space="preserve"> supply and generators</w:delText>
        </w:r>
        <w:r w:rsidR="0003044F" w:rsidDel="00486510">
          <w:delText>’</w:delText>
        </w:r>
        <w:r w:rsidR="00B12D4E" w:rsidDel="00486510">
          <w:delText xml:space="preserve"> demand</w:delText>
        </w:r>
        <w:r w:rsidR="000A28F5" w:rsidDel="00486510">
          <w:delText xml:space="preserve"> into python. Only check this box if you plan to explore the output data in python.</w:delText>
        </w:r>
        <w:bookmarkStart w:id="39" w:name="_Toc140350870"/>
        <w:bookmarkEnd w:id="39"/>
      </w:del>
    </w:p>
    <w:p w14:paraId="163EA5FB" w14:textId="04337AC1" w:rsidR="00403EE5" w:rsidDel="00EF7E39" w:rsidRDefault="00403EE5" w:rsidP="00FD112F">
      <w:pPr>
        <w:pStyle w:val="BodyParagraph"/>
        <w:rPr>
          <w:del w:id="40" w:author="Nicholas Fisher" w:date="2022-11-14T14:57:00Z"/>
        </w:rPr>
      </w:pPr>
      <w:del w:id="41" w:author="Nicholas Fisher" w:date="2022-11-14T14:57:00Z">
        <w:r w:rsidDel="00EF7E39">
          <w:delText xml:space="preserve">Click “OK” and the tool will run. </w:delText>
        </w:r>
        <w:bookmarkStart w:id="42" w:name="_Toc140350871"/>
        <w:bookmarkEnd w:id="42"/>
      </w:del>
    </w:p>
    <w:p w14:paraId="6B78AD8F" w14:textId="0B660772" w:rsidR="00CD5243" w:rsidDel="007843CB" w:rsidRDefault="00CD5243" w:rsidP="00CD5243">
      <w:pPr>
        <w:pStyle w:val="Heading3"/>
        <w:rPr>
          <w:del w:id="43" w:author="Nicholas Fisher" w:date="2022-11-14T14:53:00Z"/>
        </w:rPr>
      </w:pPr>
      <w:del w:id="44" w:author="Nicholas Fisher" w:date="2022-11-14T14:53:00Z">
        <w:r w:rsidDel="007843CB">
          <w:delText>Rerun the Tool with the Same Inputs</w:delText>
        </w:r>
        <w:bookmarkStart w:id="45" w:name="_Toc140350872"/>
        <w:bookmarkEnd w:id="45"/>
      </w:del>
    </w:p>
    <w:p w14:paraId="44C373EC" w14:textId="6D475F48" w:rsidR="00976582" w:rsidDel="007843CB" w:rsidRDefault="00976582" w:rsidP="00FD112F">
      <w:pPr>
        <w:pStyle w:val="BodyParagraph"/>
        <w:rPr>
          <w:del w:id="46" w:author="Nicholas Fisher" w:date="2022-11-14T14:53:00Z"/>
        </w:rPr>
      </w:pPr>
      <w:del w:id="47" w:author="Nicholas Fisher" w:date="2022-11-14T14:53:00Z">
        <w:r w:rsidDel="007843CB">
          <w:delText xml:space="preserve">To rerun the tool with the same inputs, there are </w:delText>
        </w:r>
        <w:r w:rsidR="00197691" w:rsidDel="007843CB">
          <w:delText>two</w:delText>
        </w:r>
        <w:r w:rsidDel="007843CB">
          <w:delText xml:space="preserve"> options. One is to open the tool run from the Results pane (Geoprocessing &gt; Results). The other option is to define default inputs for the </w:delText>
        </w:r>
        <w:r w:rsidR="00197691" w:rsidDel="007843CB">
          <w:delText>parameter</w:delText>
        </w:r>
        <w:r w:rsidDel="007843CB">
          <w:delText xml:space="preserve"> in the tool. Right-click the tool in the </w:delText>
        </w:r>
        <w:r w:rsidR="00197691" w:rsidDel="007843CB">
          <w:delText>Catalog or ArcToolbox window and choose “Properties”</w:delText>
        </w:r>
        <w:r w:rsidR="00DD31ED" w:rsidDel="007843CB">
          <w:delText xml:space="preserve"> (</w:delText>
        </w:r>
        <w:r w:rsidR="00DD31ED" w:rsidDel="007843CB">
          <w:fldChar w:fldCharType="begin"/>
        </w:r>
        <w:r w:rsidR="00DD31ED" w:rsidDel="007843CB">
          <w:delInstrText xml:space="preserve"> REF _Ref20471480 \h </w:delInstrText>
        </w:r>
        <w:r w:rsidR="00DD31ED" w:rsidDel="007843CB">
          <w:fldChar w:fldCharType="separate"/>
        </w:r>
        <w:r w:rsidR="003F26B8" w:rsidDel="007843CB">
          <w:delText xml:space="preserve">Figure </w:delText>
        </w:r>
        <w:r w:rsidR="003F26B8" w:rsidDel="007843CB">
          <w:rPr>
            <w:noProof/>
          </w:rPr>
          <w:delText>9</w:delText>
        </w:r>
        <w:r w:rsidR="00DD31ED" w:rsidDel="007843CB">
          <w:fldChar w:fldCharType="end"/>
        </w:r>
        <w:r w:rsidR="00DD31ED" w:rsidDel="007843CB">
          <w:delText>).</w:delText>
        </w:r>
        <w:bookmarkStart w:id="48" w:name="_Toc140350873"/>
        <w:bookmarkEnd w:id="48"/>
      </w:del>
    </w:p>
    <w:p w14:paraId="034C3742" w14:textId="47B8A331" w:rsidR="00197691" w:rsidDel="007843CB" w:rsidRDefault="00197691" w:rsidP="00FD112F">
      <w:pPr>
        <w:pStyle w:val="BodyParagraph"/>
        <w:rPr>
          <w:del w:id="49" w:author="Nicholas Fisher" w:date="2022-11-14T14:53:00Z"/>
        </w:rPr>
      </w:pPr>
      <w:del w:id="50" w:author="Nicholas Fisher" w:date="2022-11-14T14:53:00Z">
        <w:r w:rsidDel="007843CB">
          <w:rPr>
            <w:noProof/>
          </w:rPr>
          <mc:AlternateContent>
            <mc:Choice Requires="wpg">
              <w:drawing>
                <wp:inline distT="0" distB="0" distL="0" distR="0" wp14:anchorId="08F6F9BD" wp14:editId="05D77406">
                  <wp:extent cx="2303145" cy="2466975"/>
                  <wp:effectExtent l="0" t="0" r="1905" b="28575"/>
                  <wp:docPr id="3" name="Group 3"/>
                  <wp:cNvGraphicFramePr/>
                  <a:graphic xmlns:a="http://schemas.openxmlformats.org/drawingml/2006/main">
                    <a:graphicData uri="http://schemas.microsoft.com/office/word/2010/wordprocessingGroup">
                      <wpg:wgp>
                        <wpg:cNvGrpSpPr/>
                        <wpg:grpSpPr>
                          <a:xfrm>
                            <a:off x="0" y="0"/>
                            <a:ext cx="2303145" cy="2466975"/>
                            <a:chOff x="0" y="0"/>
                            <a:chExt cx="2303145" cy="2466975"/>
                          </a:xfrm>
                        </wpg:grpSpPr>
                        <pic:pic xmlns:pic="http://schemas.openxmlformats.org/drawingml/2006/picture">
                          <pic:nvPicPr>
                            <pic:cNvPr id="1" name="Picture 1"/>
                            <pic:cNvPicPr>
                              <a:picLocks noChangeAspect="1"/>
                            </pic:cNvPicPr>
                          </pic:nvPicPr>
                          <pic:blipFill rotWithShape="1">
                            <a:blip r:embed="rId30"/>
                            <a:srcRect t="1" b="2291"/>
                            <a:stretch/>
                          </pic:blipFill>
                          <pic:spPr bwMode="auto">
                            <a:xfrm>
                              <a:off x="0" y="0"/>
                              <a:ext cx="2303145" cy="2428875"/>
                            </a:xfrm>
                            <a:prstGeom prst="rect">
                              <a:avLst/>
                            </a:prstGeom>
                            <a:ln>
                              <a:noFill/>
                            </a:ln>
                            <a:extLst>
                              <a:ext uri="{53640926-AAD7-44D8-BBD7-CCE9431645EC}">
                                <a14:shadowObscured xmlns:a14="http://schemas.microsoft.com/office/drawing/2010/main"/>
                              </a:ext>
                            </a:extLst>
                          </pic:spPr>
                        </pic:pic>
                        <wps:wsp>
                          <wps:cNvPr id="2" name="Rectangle 2"/>
                          <wps:cNvSpPr/>
                          <wps:spPr>
                            <a:xfrm>
                              <a:off x="1257300" y="2295525"/>
                              <a:ext cx="1020445" cy="171450"/>
                            </a:xfrm>
                            <a:prstGeom prst="rect">
                              <a:avLst/>
                            </a:prstGeom>
                            <a:noFill/>
                            <a:ln w="12700" cap="flat" cmpd="sng" algn="ctr">
                              <a:solidFill>
                                <a:schemeClr val="bg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D0B19" id="Group 3" o:spid="_x0000_s1026" style="width:181.35pt;height:194.25pt;mso-position-horizontal-relative:char;mso-position-vertical-relative:line" coordsize="23031,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3031;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">
                    <v:imagedata r:id="rId32" o:title="" croptop="1f" cropbottom="1501f"/>
                  </v:shape>
                  <v:rect id="Rectangle 2" o:spid="_x0000_s1028" style="position:absolute;left:12573;top:22955;width:1020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" filled="f" strokecolor="#f68b1f [3214]" strokeweight="1pt">
                    <v:stroke joinstyle="round"/>
                  </v:rect>
                  <w10:anchorlock/>
                </v:group>
              </w:pict>
            </mc:Fallback>
          </mc:AlternateContent>
        </w:r>
        <w:bookmarkStart w:id="51" w:name="_Toc140350874"/>
        <w:bookmarkEnd w:id="51"/>
      </w:del>
    </w:p>
    <w:p w14:paraId="1F9DA8DC" w14:textId="34C26682" w:rsidR="00197691" w:rsidDel="007843CB" w:rsidRDefault="00197691" w:rsidP="00197691">
      <w:pPr>
        <w:pStyle w:val="Caption"/>
        <w:rPr>
          <w:del w:id="52" w:author="Nicholas Fisher" w:date="2022-11-14T14:53:00Z"/>
        </w:rPr>
      </w:pPr>
      <w:bookmarkStart w:id="53" w:name="_Ref20471480"/>
      <w:del w:id="54" w:author="Nicholas Fisher" w:date="2022-11-14T14:53:00Z">
        <w:r w:rsidDel="007843CB">
          <w:delText xml:space="preserve">Figure </w:delText>
        </w:r>
        <w:r w:rsidDel="007843CB">
          <w:fldChar w:fldCharType="begin"/>
        </w:r>
        <w:r w:rsidDel="007843CB">
          <w:delInstrText xml:space="preserve"> SEQ Figure \* ARABIC </w:delInstrText>
        </w:r>
        <w:r w:rsidDel="007843CB">
          <w:fldChar w:fldCharType="separate"/>
        </w:r>
        <w:r w:rsidR="006972AE" w:rsidDel="007843CB">
          <w:rPr>
            <w:noProof/>
          </w:rPr>
          <w:delText>8</w:delText>
        </w:r>
        <w:r w:rsidDel="007843CB">
          <w:rPr>
            <w:noProof/>
          </w:rPr>
          <w:fldChar w:fldCharType="end"/>
        </w:r>
        <w:bookmarkEnd w:id="53"/>
        <w:r w:rsidDel="007843CB">
          <w:delText>: Open tool properties</w:delText>
        </w:r>
        <w:bookmarkStart w:id="55" w:name="_Toc140350875"/>
        <w:bookmarkEnd w:id="55"/>
      </w:del>
    </w:p>
    <w:p w14:paraId="55641981" w14:textId="24B926E0" w:rsidR="00197691" w:rsidDel="007843CB" w:rsidRDefault="00197691" w:rsidP="00197691">
      <w:pPr>
        <w:rPr>
          <w:del w:id="56" w:author="Nicholas Fisher" w:date="2022-11-14T14:53:00Z"/>
        </w:rPr>
      </w:pPr>
      <w:del w:id="57" w:author="Nicholas Fisher" w:date="2022-11-14T14:53:00Z">
        <w:r w:rsidDel="007843CB">
          <w:delText>Choose the parameter in the top window, e.g. Parking Lot File. Then enter the file path in the “Default” Parameter Property below (</w:delText>
        </w:r>
        <w:r w:rsidDel="007843CB">
          <w:fldChar w:fldCharType="begin"/>
        </w:r>
        <w:r w:rsidDel="007843CB">
          <w:delInstrText xml:space="preserve"> REF _Ref20471402 \h </w:delInstrText>
        </w:r>
        <w:r w:rsidDel="007843CB">
          <w:fldChar w:fldCharType="separate"/>
        </w:r>
        <w:r w:rsidR="003F26B8" w:rsidDel="007843CB">
          <w:delText xml:space="preserve">Figure </w:delText>
        </w:r>
        <w:r w:rsidR="003F26B8" w:rsidDel="007843CB">
          <w:rPr>
            <w:noProof/>
          </w:rPr>
          <w:delText>10</w:delText>
        </w:r>
        <w:r w:rsidDel="007843CB">
          <w:fldChar w:fldCharType="end"/>
        </w:r>
        <w:r w:rsidDel="007843CB">
          <w:delText>).</w:delText>
        </w:r>
        <w:bookmarkStart w:id="58" w:name="_Toc140350876"/>
        <w:bookmarkEnd w:id="58"/>
      </w:del>
    </w:p>
    <w:p w14:paraId="7791FFC0" w14:textId="6E15298D" w:rsidR="00197691" w:rsidDel="007843CB" w:rsidRDefault="00197691" w:rsidP="00197691">
      <w:pPr>
        <w:rPr>
          <w:del w:id="59" w:author="Nicholas Fisher" w:date="2022-11-14T14:53:00Z"/>
        </w:rPr>
      </w:pPr>
      <w:bookmarkStart w:id="60" w:name="_Toc140350877"/>
      <w:bookmarkEnd w:id="60"/>
    </w:p>
    <w:p w14:paraId="3B97F5A9" w14:textId="42A545DB" w:rsidR="00197691" w:rsidDel="007843CB" w:rsidRDefault="00197691" w:rsidP="00197691">
      <w:pPr>
        <w:keepNext/>
        <w:rPr>
          <w:del w:id="61" w:author="Nicholas Fisher" w:date="2022-11-14T14:53:00Z"/>
        </w:rPr>
      </w:pPr>
      <w:del w:id="62" w:author="Nicholas Fisher" w:date="2022-11-14T14:53:00Z">
        <w:r w:rsidDel="007843CB">
          <w:rPr>
            <w:noProof/>
          </w:rPr>
          <w:drawing>
            <wp:inline distT="0" distB="0" distL="0" distR="0" wp14:anchorId="1BDADE71" wp14:editId="4A67F6C9">
              <wp:extent cx="2857500" cy="39112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1998" cy="3917441"/>
                      </a:xfrm>
                      <a:prstGeom prst="rect">
                        <a:avLst/>
                      </a:prstGeom>
                    </pic:spPr>
                  </pic:pic>
                </a:graphicData>
              </a:graphic>
            </wp:inline>
          </w:drawing>
        </w:r>
        <w:bookmarkStart w:id="63" w:name="_Toc140350878"/>
        <w:bookmarkEnd w:id="63"/>
      </w:del>
    </w:p>
    <w:p w14:paraId="6672B289" w14:textId="7B1F6C96" w:rsidR="00197691" w:rsidDel="007843CB" w:rsidRDefault="00197691" w:rsidP="00197691">
      <w:pPr>
        <w:pStyle w:val="Caption"/>
        <w:rPr>
          <w:del w:id="64" w:author="Nicholas Fisher" w:date="2022-11-14T14:53:00Z"/>
        </w:rPr>
      </w:pPr>
      <w:bookmarkStart w:id="65" w:name="_Ref20471402"/>
      <w:del w:id="66" w:author="Nicholas Fisher" w:date="2022-11-14T14:53:00Z">
        <w:r w:rsidDel="007843CB">
          <w:delText xml:space="preserve">Figure </w:delText>
        </w:r>
        <w:r w:rsidDel="007843CB">
          <w:fldChar w:fldCharType="begin"/>
        </w:r>
        <w:r w:rsidDel="007843CB">
          <w:delInstrText xml:space="preserve"> SEQ Figure \* ARABIC </w:delInstrText>
        </w:r>
        <w:r w:rsidDel="007843CB">
          <w:fldChar w:fldCharType="separate"/>
        </w:r>
        <w:r w:rsidR="006972AE" w:rsidDel="007843CB">
          <w:rPr>
            <w:noProof/>
          </w:rPr>
          <w:delText>9</w:delText>
        </w:r>
        <w:r w:rsidDel="007843CB">
          <w:rPr>
            <w:noProof/>
          </w:rPr>
          <w:fldChar w:fldCharType="end"/>
        </w:r>
        <w:bookmarkEnd w:id="65"/>
        <w:r w:rsidDel="007843CB">
          <w:delText>: Enter default parameter for tool</w:delText>
        </w:r>
        <w:bookmarkStart w:id="67" w:name="_Toc140350879"/>
        <w:bookmarkEnd w:id="67"/>
      </w:del>
    </w:p>
    <w:p w14:paraId="55E3E9A8" w14:textId="2BFAAE5B" w:rsidR="007F6DE0" w:rsidRPr="00292658" w:rsidRDefault="007F6DE0" w:rsidP="007F6DE0">
      <w:pPr>
        <w:pStyle w:val="Heading1"/>
      </w:pPr>
      <w:bookmarkStart w:id="68" w:name="_Toc140350880"/>
      <w:r>
        <w:lastRenderedPageBreak/>
        <w:t>Output Data</w:t>
      </w:r>
      <w:r w:rsidR="00626C18">
        <w:t xml:space="preserve"> and Results</w:t>
      </w:r>
      <w:bookmarkEnd w:id="68"/>
    </w:p>
    <w:p w14:paraId="4C9EE8D3" w14:textId="6E298725" w:rsidR="00626C18" w:rsidDel="00BF5020" w:rsidRDefault="00626C18" w:rsidP="006428FB">
      <w:pPr>
        <w:pStyle w:val="Heading2"/>
        <w:rPr>
          <w:del w:id="69" w:author="Nicholas Fisher" w:date="2022-11-14T13:58:00Z"/>
        </w:rPr>
      </w:pPr>
      <w:del w:id="70" w:author="Nicholas Fisher" w:date="2022-11-14T13:58:00Z">
        <w:r w:rsidDel="00BF5020">
          <w:delText>Output Data</w:delText>
        </w:r>
        <w:bookmarkStart w:id="71" w:name="_Toc140350881"/>
        <w:bookmarkEnd w:id="71"/>
      </w:del>
    </w:p>
    <w:p w14:paraId="1DF35B37" w14:textId="454A2680" w:rsidR="00AD1058" w:rsidDel="00BF5020" w:rsidRDefault="00AD1058" w:rsidP="0038152D">
      <w:pPr>
        <w:pStyle w:val="BodyParagraph"/>
        <w:rPr>
          <w:del w:id="72" w:author="Nicholas Fisher" w:date="2022-11-14T13:58:00Z"/>
        </w:rPr>
      </w:pPr>
      <w:del w:id="73" w:author="Nicholas Fisher" w:date="2022-11-14T13:58:00Z">
        <w:r w:rsidDel="00BF5020">
          <w:delText xml:space="preserve">SPA creates a csv file showing the </w:delText>
        </w:r>
        <w:r w:rsidR="005E2184" w:rsidDel="00BF5020">
          <w:delText xml:space="preserve">spaces left and the </w:delText>
        </w:r>
        <w:r w:rsidDel="00BF5020">
          <w:delText>percent utilization of input parking lots for all combinations of adjustment factors</w:delText>
        </w:r>
        <w:r w:rsidR="00B2617D" w:rsidDel="00BF5020">
          <w:delText xml:space="preserve">. </w:delText>
        </w:r>
        <w:bookmarkStart w:id="74" w:name="_Toc140350882"/>
        <w:bookmarkEnd w:id="74"/>
      </w:del>
    </w:p>
    <w:p w14:paraId="2B6BE938" w14:textId="411970D2" w:rsidR="00101C38" w:rsidDel="00BF5020" w:rsidRDefault="0036472B" w:rsidP="006428FB">
      <w:pPr>
        <w:pStyle w:val="BodyParagraph"/>
        <w:keepNext/>
        <w:rPr>
          <w:del w:id="75" w:author="Nicholas Fisher" w:date="2022-11-14T13:58:00Z"/>
        </w:rPr>
      </w:pPr>
      <w:del w:id="76" w:author="Nicholas Fisher" w:date="2022-11-14T13:58:00Z">
        <w:r w:rsidRPr="0036472B" w:rsidDel="00BF5020">
          <w:rPr>
            <w:noProof/>
          </w:rPr>
          <w:drawing>
            <wp:inline distT="0" distB="0" distL="0" distR="0" wp14:anchorId="6A1F6604" wp14:editId="0E2FC59F">
              <wp:extent cx="3132814" cy="11312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5867" cy="1139559"/>
                      </a:xfrm>
                      <a:prstGeom prst="rect">
                        <a:avLst/>
                      </a:prstGeom>
                      <a:noFill/>
                      <a:ln>
                        <a:noFill/>
                      </a:ln>
                    </pic:spPr>
                  </pic:pic>
                </a:graphicData>
              </a:graphic>
            </wp:inline>
          </w:drawing>
        </w:r>
        <w:bookmarkStart w:id="77" w:name="_Toc140350883"/>
        <w:bookmarkEnd w:id="77"/>
      </w:del>
    </w:p>
    <w:p w14:paraId="216252F0" w14:textId="1A5E9995" w:rsidR="00AD1058" w:rsidDel="00BF5020" w:rsidRDefault="00101C38" w:rsidP="006428FB">
      <w:pPr>
        <w:pStyle w:val="Caption"/>
        <w:rPr>
          <w:del w:id="78" w:author="Nicholas Fisher" w:date="2022-11-14T13:58:00Z"/>
        </w:rPr>
      </w:pPr>
      <w:del w:id="79" w:author="Nicholas Fisher" w:date="2022-11-14T13:58:00Z">
        <w:r w:rsidDel="00BF5020">
          <w:delText xml:space="preserve">Figure </w:delText>
        </w:r>
        <w:r w:rsidDel="00BF5020">
          <w:fldChar w:fldCharType="begin"/>
        </w:r>
        <w:r w:rsidDel="00BF5020">
          <w:delInstrText xml:space="preserve"> SEQ Figure \* ARABIC </w:delInstrText>
        </w:r>
        <w:r w:rsidDel="00BF5020">
          <w:fldChar w:fldCharType="separate"/>
        </w:r>
        <w:r w:rsidR="006972AE" w:rsidDel="00BF5020">
          <w:rPr>
            <w:noProof/>
          </w:rPr>
          <w:delText>10</w:delText>
        </w:r>
        <w:r w:rsidDel="00BF5020">
          <w:rPr>
            <w:noProof/>
          </w:rPr>
          <w:fldChar w:fldCharType="end"/>
        </w:r>
        <w:r w:rsidDel="00BF5020">
          <w:delText>: Example Output CSV file format</w:delText>
        </w:r>
        <w:bookmarkStart w:id="80" w:name="_Toc140350884"/>
        <w:bookmarkEnd w:id="80"/>
      </w:del>
    </w:p>
    <w:p w14:paraId="2EDB3C2E" w14:textId="1405D6D2" w:rsidR="008D6641" w:rsidDel="00BF5020" w:rsidRDefault="00F374E3" w:rsidP="00275B82">
      <w:pPr>
        <w:pStyle w:val="BodyParagraph"/>
        <w:numPr>
          <w:ilvl w:val="0"/>
          <w:numId w:val="16"/>
        </w:numPr>
        <w:rPr>
          <w:del w:id="81" w:author="Nicholas Fisher" w:date="2022-11-14T13:58:00Z"/>
        </w:rPr>
      </w:pPr>
      <w:del w:id="82" w:author="Nicholas Fisher" w:date="2022-11-14T13:58:00Z">
        <w:r w:rsidDel="00BF5020">
          <w:delText>The file</w:delText>
        </w:r>
        <w:r w:rsidRPr="00F374E3" w:rsidDel="00BF5020">
          <w:delText xml:space="preserve"> has the following headings:</w:delText>
        </w:r>
        <w:r w:rsidR="00117DBD" w:rsidDel="00BF5020">
          <w:delText xml:space="preserve"> </w:delText>
        </w:r>
        <w:r w:rsidR="001B3728" w:rsidDel="00BF5020">
          <w:delText>Object</w:delText>
        </w:r>
        <w:r w:rsidR="00BC24BA" w:rsidDel="00BF5020">
          <w:delText>ID</w:delText>
        </w:r>
        <w:r w:rsidR="005D6D67" w:rsidDel="00BF5020">
          <w:delText xml:space="preserve"> - A</w:delText>
        </w:r>
        <w:r w:rsidR="00BC24BA" w:rsidDel="00BF5020">
          <w:delText xml:space="preserve"> unique ID number for each line.</w:delText>
        </w:r>
        <w:bookmarkStart w:id="83" w:name="_Toc140350885"/>
        <w:bookmarkEnd w:id="83"/>
      </w:del>
    </w:p>
    <w:p w14:paraId="5EB9F41E" w14:textId="647A4BAD" w:rsidR="00A11AB1" w:rsidDel="00BF5020" w:rsidRDefault="00B576B9" w:rsidP="00DE762A">
      <w:pPr>
        <w:pStyle w:val="BodyParagraph"/>
        <w:numPr>
          <w:ilvl w:val="0"/>
          <w:numId w:val="16"/>
        </w:numPr>
        <w:rPr>
          <w:del w:id="84" w:author="Nicholas Fisher" w:date="2022-11-14T13:58:00Z"/>
        </w:rPr>
      </w:pPr>
      <w:del w:id="85" w:author="Nicholas Fisher" w:date="2022-11-14T13:58:00Z">
        <w:r w:rsidDel="00BF5020">
          <w:delText>Lot_UID</w:delText>
        </w:r>
        <w:r w:rsidR="00BC24BA" w:rsidDel="00BF5020">
          <w:delText xml:space="preserve"> </w:delText>
        </w:r>
        <w:r w:rsidR="00275B82" w:rsidDel="00BF5020">
          <w:delText>- S</w:delText>
        </w:r>
        <w:r w:rsidR="00CA79C5" w:rsidDel="00BF5020">
          <w:delText>ignifies the parking lot number from the Lot_UID colum</w:delText>
        </w:r>
        <w:r w:rsidR="009D7C32" w:rsidDel="00BF5020">
          <w:delText>n in the Parking Lots input file.</w:delText>
        </w:r>
        <w:bookmarkStart w:id="86" w:name="_Toc140350886"/>
        <w:bookmarkEnd w:id="86"/>
      </w:del>
    </w:p>
    <w:p w14:paraId="0B362A22" w14:textId="61840002" w:rsidR="00A11AB1" w:rsidDel="00BF5020" w:rsidRDefault="006271BB" w:rsidP="00A11AB1">
      <w:pPr>
        <w:pStyle w:val="BodyParagraph"/>
        <w:numPr>
          <w:ilvl w:val="0"/>
          <w:numId w:val="16"/>
        </w:numPr>
        <w:rPr>
          <w:del w:id="87" w:author="Nicholas Fisher" w:date="2022-11-14T13:58:00Z"/>
        </w:rPr>
      </w:pPr>
      <w:del w:id="88" w:author="Nicholas Fisher" w:date="2022-11-14T13:58:00Z">
        <w:r w:rsidRPr="006271BB" w:rsidDel="00BF5020">
          <w:delText>spcsLeft</w:delText>
        </w:r>
        <w:r w:rsidDel="00BF5020">
          <w:delText xml:space="preserve"> </w:delText>
        </w:r>
        <w:r w:rsidR="00A11AB1" w:rsidDel="00BF5020">
          <w:delText xml:space="preserve">- </w:delText>
        </w:r>
        <w:r w:rsidR="00DE762A" w:rsidDel="00BF5020">
          <w:delText>T</w:delText>
        </w:r>
        <w:r w:rsidR="004D202D" w:rsidDel="00BF5020">
          <w:delText xml:space="preserve">he number of spaces left in that </w:delText>
        </w:r>
        <w:r w:rsidR="00574657" w:rsidDel="00BF5020">
          <w:delText>lot at that time</w:delText>
        </w:r>
        <w:r w:rsidR="00F91042" w:rsidDel="00BF5020">
          <w:delText xml:space="preserve"> (see timeStmp column).</w:delText>
        </w:r>
        <w:bookmarkStart w:id="89" w:name="_Toc140350887"/>
        <w:bookmarkEnd w:id="89"/>
      </w:del>
    </w:p>
    <w:p w14:paraId="1F885070" w14:textId="64479BC9" w:rsidR="00A11AB1" w:rsidDel="00BF5020" w:rsidRDefault="00F91042" w:rsidP="00A11AB1">
      <w:pPr>
        <w:pStyle w:val="BodyParagraph"/>
        <w:numPr>
          <w:ilvl w:val="0"/>
          <w:numId w:val="16"/>
        </w:numPr>
        <w:rPr>
          <w:del w:id="90" w:author="Nicholas Fisher" w:date="2022-11-14T13:58:00Z"/>
        </w:rPr>
      </w:pPr>
      <w:del w:id="91" w:author="Nicholas Fisher" w:date="2022-11-14T13:58:00Z">
        <w:r w:rsidDel="00BF5020">
          <w:delText>pcntFull</w:delText>
        </w:r>
        <w:r w:rsidR="006B7154" w:rsidDel="00BF5020">
          <w:delText xml:space="preserve"> - T</w:delText>
        </w:r>
        <w:r w:rsidDel="00BF5020">
          <w:delText>h</w:delText>
        </w:r>
        <w:r w:rsidR="00513679" w:rsidDel="00BF5020">
          <w:delText xml:space="preserve">e ratio of spaces used to total spaces </w:delText>
        </w:r>
        <w:r w:rsidR="00B05777" w:rsidDel="00BF5020">
          <w:delText xml:space="preserve">in that lot at that time, e.g. “0.12” means that </w:delText>
        </w:r>
        <w:r w:rsidR="00A83A3B" w:rsidDel="00BF5020">
          <w:delText>12% of total spaces are in use.</w:delText>
        </w:r>
        <w:bookmarkStart w:id="92" w:name="_Toc140350888"/>
        <w:bookmarkEnd w:id="92"/>
      </w:del>
    </w:p>
    <w:p w14:paraId="6E58BC55" w14:textId="49407090" w:rsidR="003E4231" w:rsidDel="00BF5020" w:rsidRDefault="00E33458" w:rsidP="00A11AB1">
      <w:pPr>
        <w:pStyle w:val="BodyParagraph"/>
        <w:numPr>
          <w:ilvl w:val="0"/>
          <w:numId w:val="16"/>
        </w:numPr>
        <w:rPr>
          <w:del w:id="93" w:author="Nicholas Fisher" w:date="2022-11-14T13:58:00Z"/>
        </w:rPr>
      </w:pPr>
      <w:del w:id="94" w:author="Nicholas Fisher" w:date="2022-11-14T13:58:00Z">
        <w:r w:rsidDel="00BF5020">
          <w:delText>t</w:delText>
        </w:r>
        <w:r w:rsidR="00101C38" w:rsidDel="00BF5020">
          <w:delText>imeStmp</w:delText>
        </w:r>
        <w:r w:rsidDel="00BF5020">
          <w:delText xml:space="preserve"> - P</w:delText>
        </w:r>
        <w:r w:rsidR="00AD1058" w:rsidDel="00BF5020">
          <w:delText xml:space="preserve">rovides </w:delText>
        </w:r>
        <w:r w:rsidDel="00BF5020">
          <w:delText xml:space="preserve">a timestamp </w:delText>
        </w:r>
        <w:r w:rsidR="00AD1414" w:rsidDel="00BF5020">
          <w:delText>as</w:delText>
        </w:r>
        <w:r w:rsidR="00AD1058" w:rsidDel="00BF5020">
          <w:delText xml:space="preserve"> both an </w:delText>
        </w:r>
        <w:r w:rsidR="00D36B43" w:rsidDel="00BF5020">
          <w:delText>indication</w:delText>
        </w:r>
        <w:r w:rsidR="00AD1058" w:rsidDel="00BF5020">
          <w:delText xml:space="preserve"> of the adjustment factors used and allows the csv to be used as timeseries data in ArcMap.</w:delText>
        </w:r>
        <w:r w:rsidR="0006688A" w:rsidDel="00BF5020">
          <w:delText xml:space="preserve"> The timestamp has the following format:</w:delText>
        </w:r>
        <w:bookmarkStart w:id="95" w:name="_Toc140350889"/>
        <w:bookmarkEnd w:id="95"/>
      </w:del>
    </w:p>
    <w:p w14:paraId="302B9996" w14:textId="0D069153" w:rsidR="003E4231" w:rsidDel="00BF5020" w:rsidRDefault="007859DD" w:rsidP="0038152D">
      <w:pPr>
        <w:pStyle w:val="BodyParagraph"/>
        <w:rPr>
          <w:del w:id="96" w:author="Nicholas Fisher" w:date="2022-11-14T13:58:00Z"/>
        </w:rPr>
      </w:pPr>
      <w:del w:id="97" w:author="Nicholas Fisher" w:date="2022-11-14T13:58:00Z">
        <w:r w:rsidDel="00BF5020">
          <w:rPr>
            <w:noProof/>
          </w:rPr>
          <mc:AlternateContent>
            <mc:Choice Requires="wpg">
              <w:drawing>
                <wp:inline distT="0" distB="0" distL="0" distR="0" wp14:anchorId="79709EBB" wp14:editId="59BD0BF3">
                  <wp:extent cx="5046345" cy="999490"/>
                  <wp:effectExtent l="0" t="0" r="0" b="10160"/>
                  <wp:docPr id="40" name="Group 40"/>
                  <wp:cNvGraphicFramePr/>
                  <a:graphic xmlns:a="http://schemas.openxmlformats.org/drawingml/2006/main">
                    <a:graphicData uri="http://schemas.microsoft.com/office/word/2010/wordprocessingGroup">
                      <wpg:wgp>
                        <wpg:cNvGrpSpPr/>
                        <wpg:grpSpPr>
                          <a:xfrm>
                            <a:off x="0" y="0"/>
                            <a:ext cx="5046345" cy="999490"/>
                            <a:chOff x="0" y="862641"/>
                            <a:chExt cx="5046345" cy="1000042"/>
                          </a:xfrm>
                        </wpg:grpSpPr>
                        <wps:wsp>
                          <wps:cNvPr id="24" name="Text Box 24"/>
                          <wps:cNvSpPr txBox="1"/>
                          <wps:spPr>
                            <a:xfrm>
                              <a:off x="138023" y="1561381"/>
                              <a:ext cx="4787265" cy="258792"/>
                            </a:xfrm>
                            <a:prstGeom prst="rect">
                              <a:avLst/>
                            </a:prstGeom>
                            <a:noFill/>
                            <a:ln w="6350">
                              <a:noFill/>
                            </a:ln>
                          </wps:spPr>
                          <wps:txbx>
                            <w:txbxContent>
                              <w:p w14:paraId="31BA8491" w14:textId="3835F0FC" w:rsidR="00D8121A" w:rsidRDefault="00D8121A" w:rsidP="003E4231">
                                <w:r>
                                  <w:t xml:space="preserve">  |            Year              Month        Day        Hour       Minute    Second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Connector 32"/>
                          <wps:cNvCnPr/>
                          <wps:spPr>
                            <a:xfrm flipV="1">
                              <a:off x="4615132" y="1000664"/>
                              <a:ext cx="0" cy="861695"/>
                            </a:xfrm>
                            <a:prstGeom prst="line">
                              <a:avLst/>
                            </a:prstGeom>
                            <a:ln w="190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flipV="1">
                              <a:off x="3994030" y="1000664"/>
                              <a:ext cx="0" cy="862019"/>
                            </a:xfrm>
                            <a:prstGeom prst="line">
                              <a:avLst/>
                            </a:prstGeom>
                            <a:ln w="190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V="1">
                              <a:off x="3390181" y="1000664"/>
                              <a:ext cx="0" cy="862019"/>
                            </a:xfrm>
                            <a:prstGeom prst="line">
                              <a:avLst/>
                            </a:prstGeom>
                            <a:ln w="190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V="1">
                              <a:off x="2769079" y="1000664"/>
                              <a:ext cx="0" cy="862019"/>
                            </a:xfrm>
                            <a:prstGeom prst="line">
                              <a:avLst/>
                            </a:prstGeom>
                            <a:ln w="190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V="1">
                              <a:off x="2173857" y="1000664"/>
                              <a:ext cx="0" cy="861695"/>
                            </a:xfrm>
                            <a:prstGeom prst="line">
                              <a:avLst/>
                            </a:prstGeom>
                            <a:ln w="190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V="1">
                              <a:off x="1552755" y="1000664"/>
                              <a:ext cx="0" cy="862019"/>
                            </a:xfrm>
                            <a:prstGeom prst="line">
                              <a:avLst/>
                            </a:prstGeom>
                            <a:ln w="190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V="1">
                              <a:off x="327804" y="1000664"/>
                              <a:ext cx="0" cy="862019"/>
                            </a:xfrm>
                            <a:prstGeom prst="line">
                              <a:avLst/>
                            </a:prstGeom>
                            <a:ln w="19050">
                              <a:solidFill>
                                <a:schemeClr val="tx2"/>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1" name="Picture 21"/>
                            <pic:cNvPicPr>
                              <a:picLocks noChangeAspect="1"/>
                            </pic:cNvPicPr>
                          </pic:nvPicPr>
                          <pic:blipFill rotWithShape="1">
                            <a:blip r:embed="rId35">
                              <a:extLst>
                                <a:ext uri="{28A0092B-C50C-407E-A947-70E740481C1C}">
                                  <a14:useLocalDpi xmlns:a14="http://schemas.microsoft.com/office/drawing/2010/main" val="0"/>
                                </a:ext>
                              </a:extLst>
                            </a:blip>
                            <a:srcRect l="66662" t="27646" r="6204" b="63430"/>
                            <a:stretch/>
                          </pic:blipFill>
                          <pic:spPr bwMode="auto">
                            <a:xfrm>
                              <a:off x="0" y="862641"/>
                              <a:ext cx="5046345" cy="856094"/>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9709EBB" id="Group 40" o:spid="_x0000_s1026" style="width:397.35pt;height:78.7pt;mso-position-horizontal-relative:char;mso-position-vertical-relative:line" coordorigin=",8626" coordsize="50463,100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">
                  <v:shapetype id="_x0000_t202" coordsize="21600,21600" o:spt="202" path="m,l,21600r21600,l21600,xe">
                    <v:stroke joinstyle="miter"/>
                    <v:path gradientshapeok="t" o:connecttype="rect"/>
                  </v:shapetype>
                  <v:shape id="Text Box 24" o:spid="_x0000_s1027" type="#_x0000_t202" style="position:absolute;left:1380;top:15613;width:47872;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1BA8491" w14:textId="3835F0FC" w:rsidR="00D8121A" w:rsidRDefault="00D8121A" w:rsidP="003E4231">
                          <w:r>
                            <w:t xml:space="preserve">  |            Year              Month        Day        Hour       Minute    Second  </w:t>
                          </w:r>
                        </w:p>
                      </w:txbxContent>
                    </v:textbox>
                  </v:shape>
                  <v:line id="Straight Connector 32" o:spid="_x0000_s1028" style="position:absolute;flip:y;visibility:visible;mso-wrap-style:square" from="46151,10006" to="46151,18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" strokecolor="#262626 [3215]" strokeweight="1.5pt"/>
                  <v:line id="Straight Connector 33" o:spid="_x0000_s1029" style="position:absolute;flip:y;visibility:visible;mso-wrap-style:square" from="39940,10006" to="39940,1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" strokecolor="#262626 [3215]" strokeweight="1.5pt"/>
                  <v:line id="Straight Connector 35" o:spid="_x0000_s1030" style="position:absolute;flip:y;visibility:visible;mso-wrap-style:square" from="33901,10006" to="33901,1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" strokecolor="#262626 [3215]" strokeweight="1.5pt"/>
                  <v:line id="Straight Connector 36" o:spid="_x0000_s1031" style="position:absolute;flip:y;visibility:visible;mso-wrap-style:square" from="27690,10006" to="27690,1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" strokecolor="#262626 [3215]" strokeweight="1.5pt"/>
                  <v:line id="Straight Connector 37" o:spid="_x0000_s1032" style="position:absolute;flip:y;visibility:visible;mso-wrap-style:square" from="21738,10006" to="21738,18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" strokecolor="#262626 [3215]" strokeweight="1.5pt"/>
                  <v:line id="Straight Connector 38" o:spid="_x0000_s1033" style="position:absolute;flip:y;visibility:visible;mso-wrap-style:square" from="15527,10006" to="15527,1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" strokecolor="#262626 [3215]" strokeweight="1.5pt"/>
                  <v:line id="Straight Connector 39" o:spid="_x0000_s1034" style="position:absolute;flip:y;visibility:visible;mso-wrap-style:square" from="3278,10006" to="3278,18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" strokecolor="#262626 [3215]"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5" type="#_x0000_t75" style="position:absolute;top:8626;width:50463;height: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">
                    <v:imagedata r:id="rId36" o:title="" croptop="18118f" cropbottom="41569f" cropleft="43688f" cropright="4066f"/>
                  </v:shape>
                  <w10:anchorlock/>
                </v:group>
              </w:pict>
            </mc:Fallback>
          </mc:AlternateContent>
        </w:r>
        <w:bookmarkStart w:id="98" w:name="_Toc140350890"/>
        <w:bookmarkEnd w:id="98"/>
      </w:del>
    </w:p>
    <w:p w14:paraId="1C0F0A14" w14:textId="5F509CD6" w:rsidR="00B61B7C" w:rsidDel="00BF5020" w:rsidRDefault="004C417B" w:rsidP="006279FB">
      <w:pPr>
        <w:pStyle w:val="BodyParagraph"/>
        <w:numPr>
          <w:ilvl w:val="1"/>
          <w:numId w:val="15"/>
        </w:numPr>
        <w:rPr>
          <w:del w:id="99" w:author="Nicholas Fisher" w:date="2022-11-14T13:58:00Z"/>
        </w:rPr>
      </w:pPr>
      <w:del w:id="100" w:author="Nicholas Fisher" w:date="2022-11-14T13:58:00Z">
        <w:r w:rsidDel="00BF5020">
          <w:delText xml:space="preserve">Year </w:delText>
        </w:r>
        <w:r w:rsidR="009A7EC9" w:rsidDel="00BF5020">
          <w:delText>–</w:delText>
        </w:r>
        <w:r w:rsidDel="00BF5020">
          <w:delText xml:space="preserve"> </w:delText>
        </w:r>
        <w:r w:rsidR="009A7EC9" w:rsidDel="00BF5020">
          <w:delText>This is a place holder not used in the model</w:delText>
        </w:r>
        <w:r w:rsidR="00D36B43" w:rsidDel="00BF5020">
          <w:delText>.</w:delText>
        </w:r>
        <w:bookmarkStart w:id="101" w:name="_Toc140350891"/>
        <w:bookmarkEnd w:id="101"/>
      </w:del>
    </w:p>
    <w:p w14:paraId="3916A142" w14:textId="6C247E65" w:rsidR="009A7EC9" w:rsidDel="00BF5020" w:rsidRDefault="009A7EC9" w:rsidP="006279FB">
      <w:pPr>
        <w:pStyle w:val="BodyParagraph"/>
        <w:numPr>
          <w:ilvl w:val="1"/>
          <w:numId w:val="15"/>
        </w:numPr>
        <w:rPr>
          <w:del w:id="102" w:author="Nicholas Fisher" w:date="2022-11-14T13:58:00Z"/>
        </w:rPr>
      </w:pPr>
      <w:del w:id="103" w:author="Nicholas Fisher" w:date="2022-11-14T13:58:00Z">
        <w:r w:rsidDel="00BF5020">
          <w:delText xml:space="preserve">Month </w:delText>
        </w:r>
        <w:r w:rsidR="00476BFA" w:rsidDel="00BF5020">
          <w:delText>–</w:delText>
        </w:r>
        <w:r w:rsidDel="00BF5020">
          <w:delText xml:space="preserve"> </w:delText>
        </w:r>
        <w:r w:rsidR="00476BFA" w:rsidDel="00BF5020">
          <w:delText>This indicates the monthly adjustment factor</w:delText>
        </w:r>
        <w:r w:rsidR="00D50901" w:rsidDel="00BF5020">
          <w:delText>. 12 can be December or Late December</w:delText>
        </w:r>
        <w:r w:rsidR="00D36B43" w:rsidDel="00BF5020">
          <w:delText>.</w:delText>
        </w:r>
        <w:bookmarkStart w:id="104" w:name="_Toc140350892"/>
        <w:bookmarkEnd w:id="104"/>
      </w:del>
    </w:p>
    <w:p w14:paraId="1B96B9F6" w14:textId="006D7843" w:rsidR="00D50901" w:rsidDel="00BF5020" w:rsidRDefault="00D50901" w:rsidP="006279FB">
      <w:pPr>
        <w:pStyle w:val="BodyParagraph"/>
        <w:numPr>
          <w:ilvl w:val="1"/>
          <w:numId w:val="15"/>
        </w:numPr>
        <w:rPr>
          <w:del w:id="105" w:author="Nicholas Fisher" w:date="2022-11-14T13:58:00Z"/>
        </w:rPr>
      </w:pPr>
      <w:del w:id="106" w:author="Nicholas Fisher" w:date="2022-11-14T13:58:00Z">
        <w:r w:rsidDel="00BF5020">
          <w:delText xml:space="preserve">Day </w:delText>
        </w:r>
        <w:r w:rsidR="00DA031B" w:rsidDel="00BF5020">
          <w:delText>–</w:delText>
        </w:r>
        <w:r w:rsidDel="00BF5020">
          <w:delText xml:space="preserve"> </w:delText>
        </w:r>
        <w:r w:rsidR="00DA031B" w:rsidDel="00BF5020">
          <w:delText xml:space="preserve">This indicated the </w:delText>
        </w:r>
        <w:r w:rsidR="00486D5E" w:rsidDel="00BF5020">
          <w:delText>day adjustment factor</w:delText>
        </w:r>
        <w:r w:rsidR="00036790" w:rsidDel="00BF5020">
          <w:delText xml:space="preserve">. 01 is for weekday and 05 is for weekend. </w:delText>
        </w:r>
        <w:r w:rsidR="00F17800" w:rsidDel="00BF5020">
          <w:delText>11 and 15 are week</w:delText>
        </w:r>
        <w:r w:rsidR="0006688A" w:rsidDel="00BF5020">
          <w:delText>day</w:delText>
        </w:r>
        <w:r w:rsidR="00F17800" w:rsidDel="00BF5020">
          <w:delText xml:space="preserve"> and weekend in </w:delText>
        </w:r>
        <w:r w:rsidR="00EB67F3" w:rsidDel="00BF5020">
          <w:delText>Late December</w:delText>
        </w:r>
        <w:r w:rsidR="009D2E84" w:rsidDel="00BF5020">
          <w:delText>, respectively.</w:delText>
        </w:r>
        <w:bookmarkStart w:id="107" w:name="_Toc140350893"/>
        <w:bookmarkEnd w:id="107"/>
      </w:del>
    </w:p>
    <w:p w14:paraId="7ACC64D9" w14:textId="3B7072D0" w:rsidR="009D2E84" w:rsidDel="00BF5020" w:rsidRDefault="009D2E84" w:rsidP="006279FB">
      <w:pPr>
        <w:pStyle w:val="BodyParagraph"/>
        <w:numPr>
          <w:ilvl w:val="1"/>
          <w:numId w:val="15"/>
        </w:numPr>
        <w:rPr>
          <w:del w:id="108" w:author="Nicholas Fisher" w:date="2022-11-14T13:58:00Z"/>
        </w:rPr>
      </w:pPr>
      <w:del w:id="109" w:author="Nicholas Fisher" w:date="2022-11-14T13:58:00Z">
        <w:r w:rsidDel="00BF5020">
          <w:delText>Hour – This indicates the time of day adjustment factor</w:delText>
        </w:r>
        <w:bookmarkStart w:id="110" w:name="_Toc140350894"/>
        <w:bookmarkEnd w:id="110"/>
      </w:del>
    </w:p>
    <w:p w14:paraId="220B8744" w14:textId="31EADC3B" w:rsidR="009D2E84" w:rsidDel="00BF5020" w:rsidRDefault="009D2E84" w:rsidP="006279FB">
      <w:pPr>
        <w:pStyle w:val="BodyParagraph"/>
        <w:numPr>
          <w:ilvl w:val="1"/>
          <w:numId w:val="15"/>
        </w:numPr>
        <w:rPr>
          <w:del w:id="111" w:author="Nicholas Fisher" w:date="2022-11-14T13:58:00Z"/>
        </w:rPr>
      </w:pPr>
      <w:del w:id="112" w:author="Nicholas Fisher" w:date="2022-11-14T13:58:00Z">
        <w:r w:rsidDel="00BF5020">
          <w:delText>Minute – This is a place holder not used in the model</w:delText>
        </w:r>
        <w:r w:rsidR="00D36B43" w:rsidDel="00BF5020">
          <w:delText>.</w:delText>
        </w:r>
        <w:bookmarkStart w:id="113" w:name="_Toc140350895"/>
        <w:bookmarkEnd w:id="113"/>
      </w:del>
    </w:p>
    <w:p w14:paraId="6E654D68" w14:textId="6253CC25" w:rsidR="00444C99" w:rsidDel="00BF5020" w:rsidRDefault="00D36B43" w:rsidP="006279FB">
      <w:pPr>
        <w:pStyle w:val="BodyParagraph"/>
        <w:numPr>
          <w:ilvl w:val="1"/>
          <w:numId w:val="15"/>
        </w:numPr>
        <w:rPr>
          <w:del w:id="114" w:author="Nicholas Fisher" w:date="2022-11-14T13:58:00Z"/>
        </w:rPr>
      </w:pPr>
      <w:del w:id="115" w:author="Nicholas Fisher" w:date="2022-11-14T13:58:00Z">
        <w:r w:rsidDel="00BF5020">
          <w:delText>Second – This is a place holder not used in the model.</w:delText>
        </w:r>
        <w:bookmarkStart w:id="116" w:name="_Toc140350896"/>
        <w:bookmarkEnd w:id="116"/>
      </w:del>
    </w:p>
    <w:p w14:paraId="183DAEF6" w14:textId="3542FB11" w:rsidR="00B53CF0" w:rsidDel="00BF5020" w:rsidRDefault="00B53CF0" w:rsidP="00834539">
      <w:pPr>
        <w:pStyle w:val="BodyParagraph"/>
        <w:rPr>
          <w:del w:id="117" w:author="Nicholas Fisher" w:date="2022-11-14T13:58:00Z"/>
        </w:rPr>
      </w:pPr>
      <w:del w:id="118" w:author="Nicholas Fisher" w:date="2022-11-14T13:58:00Z">
        <w:r w:rsidDel="00BF5020">
          <w:delText xml:space="preserve">The Excel file </w:delText>
        </w:r>
        <w:r w:rsidRPr="006279FB" w:rsidDel="00BF5020">
          <w:rPr>
            <w:i/>
          </w:rPr>
          <w:delText>Display Results</w:delText>
        </w:r>
        <w:r w:rsidR="003D6DC8" w:rsidDel="00BF5020">
          <w:delText xml:space="preserve"> automatically converts the timestamp string into its meaningful time parts</w:delText>
        </w:r>
        <w:r w:rsidR="003E4D50" w:rsidDel="00BF5020">
          <w:delText xml:space="preserve"> (month, day, hour) for analysis.</w:delText>
        </w:r>
        <w:bookmarkStart w:id="119" w:name="_Toc140350897"/>
        <w:bookmarkEnd w:id="119"/>
      </w:del>
    </w:p>
    <w:p w14:paraId="5C200AEA" w14:textId="127CA188" w:rsidR="00A57F29" w:rsidDel="00BF5020" w:rsidRDefault="00A57F29" w:rsidP="00834539">
      <w:pPr>
        <w:pStyle w:val="BodyParagraph"/>
        <w:rPr>
          <w:del w:id="120" w:author="Nicholas Fisher" w:date="2022-11-14T13:58:00Z"/>
        </w:rPr>
      </w:pPr>
      <w:del w:id="121" w:author="Nicholas Fisher" w:date="2022-11-14T13:58:00Z">
        <w:r w:rsidDel="00BF5020">
          <w:delText xml:space="preserve">SPA also creates a report with the suffix “_report.txt” in the same folder as the csv file. This report </w:delText>
        </w:r>
        <w:r w:rsidR="00821D47" w:rsidDel="00BF5020">
          <w:delText xml:space="preserve">states the month, day, and time, where </w:delText>
        </w:r>
        <w:r w:rsidR="00540FBE" w:rsidDel="00BF5020">
          <w:delText>utilization was th</w:delText>
        </w:r>
        <w:r w:rsidR="002F1BB9" w:rsidDel="00BF5020">
          <w:delText>e</w:delText>
        </w:r>
        <w:r w:rsidR="00540FBE" w:rsidDel="00BF5020">
          <w:delText xml:space="preserve"> highest, i.e., fewest parking spots available, across all parking lots. It also </w:delText>
        </w:r>
        <w:r w:rsidR="003040AF" w:rsidDel="00BF5020">
          <w:delText>notes any times where a generator’s demand was not fully served.</w:delText>
        </w:r>
        <w:bookmarkStart w:id="122" w:name="_Toc140350898"/>
        <w:bookmarkEnd w:id="122"/>
      </w:del>
    </w:p>
    <w:p w14:paraId="2304D634" w14:textId="01E79068" w:rsidR="003D15C5" w:rsidDel="00BF5020" w:rsidRDefault="00443358" w:rsidP="006428FB">
      <w:pPr>
        <w:pStyle w:val="BodyParagraph"/>
        <w:keepNext/>
        <w:rPr>
          <w:del w:id="123" w:author="Nicholas Fisher" w:date="2022-11-14T13:58:00Z"/>
        </w:rPr>
      </w:pPr>
      <w:del w:id="124" w:author="Nicholas Fisher" w:date="2022-11-14T13:58:00Z">
        <w:r w:rsidDel="00BF5020">
          <w:rPr>
            <w:noProof/>
          </w:rPr>
          <w:drawing>
            <wp:inline distT="0" distB="0" distL="0" distR="0" wp14:anchorId="5A9F407E" wp14:editId="4480430B">
              <wp:extent cx="4088736" cy="811987"/>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1245"/>
                      <a:stretch/>
                    </pic:blipFill>
                    <pic:spPr bwMode="auto">
                      <a:xfrm>
                        <a:off x="0" y="0"/>
                        <a:ext cx="4109126" cy="816036"/>
                      </a:xfrm>
                      <a:prstGeom prst="rect">
                        <a:avLst/>
                      </a:prstGeom>
                      <a:ln>
                        <a:noFill/>
                      </a:ln>
                      <a:extLst>
                        <a:ext uri="{53640926-AAD7-44D8-BBD7-CCE9431645EC}">
                          <a14:shadowObscured xmlns:a14="http://schemas.microsoft.com/office/drawing/2010/main"/>
                        </a:ext>
                      </a:extLst>
                    </pic:spPr>
                  </pic:pic>
                </a:graphicData>
              </a:graphic>
            </wp:inline>
          </w:drawing>
        </w:r>
        <w:bookmarkStart w:id="125" w:name="_Toc140350899"/>
        <w:bookmarkEnd w:id="125"/>
      </w:del>
    </w:p>
    <w:p w14:paraId="2133CB7E" w14:textId="48CEFB91" w:rsidR="00443358" w:rsidDel="00BF5020" w:rsidRDefault="003D15C5" w:rsidP="006428FB">
      <w:pPr>
        <w:pStyle w:val="Caption"/>
        <w:rPr>
          <w:del w:id="126" w:author="Nicholas Fisher" w:date="2022-11-14T13:58:00Z"/>
        </w:rPr>
      </w:pPr>
      <w:del w:id="127" w:author="Nicholas Fisher" w:date="2022-11-14T13:58:00Z">
        <w:r w:rsidDel="00BF5020">
          <w:delText xml:space="preserve">Figure </w:delText>
        </w:r>
        <w:r w:rsidDel="00BF5020">
          <w:fldChar w:fldCharType="begin"/>
        </w:r>
        <w:r w:rsidDel="00BF5020">
          <w:delInstrText xml:space="preserve"> SEQ Figure \* ARABIC </w:delInstrText>
        </w:r>
        <w:r w:rsidDel="00BF5020">
          <w:fldChar w:fldCharType="separate"/>
        </w:r>
        <w:r w:rsidR="006972AE" w:rsidDel="00BF5020">
          <w:rPr>
            <w:noProof/>
          </w:rPr>
          <w:delText>11</w:delText>
        </w:r>
        <w:r w:rsidDel="00BF5020">
          <w:rPr>
            <w:noProof/>
          </w:rPr>
          <w:fldChar w:fldCharType="end"/>
        </w:r>
        <w:r w:rsidDel="00BF5020">
          <w:delText>: Report Output</w:delText>
        </w:r>
        <w:bookmarkStart w:id="128" w:name="_Toc140350900"/>
        <w:bookmarkEnd w:id="128"/>
      </w:del>
    </w:p>
    <w:p w14:paraId="2130C4D5" w14:textId="53C702A4" w:rsidR="00812B00" w:rsidRDefault="000F21F0" w:rsidP="00626C18">
      <w:pPr>
        <w:pStyle w:val="Heading2"/>
      </w:pPr>
      <w:bookmarkStart w:id="129" w:name="_Toc140350901"/>
      <w:r>
        <w:t>CSV outputs</w:t>
      </w:r>
      <w:bookmarkEnd w:id="129"/>
    </w:p>
    <w:p w14:paraId="6D00B398" w14:textId="77777777" w:rsidR="00206C8E" w:rsidRDefault="0067078C" w:rsidP="0067078C">
      <w:pPr>
        <w:pStyle w:val="BodyParagraph"/>
      </w:pPr>
      <w:r>
        <w:t xml:space="preserve">The Shared Parking Analysis Tool’s Post-Processing R Scripts are designed to extract data from the CSV output files </w:t>
      </w:r>
      <w:proofErr w:type="gramStart"/>
      <w:r>
        <w:t>are created</w:t>
      </w:r>
      <w:proofErr w:type="gramEnd"/>
      <w:r>
        <w:t xml:space="preserve"> after running the Python script.</w:t>
      </w:r>
      <w:r w:rsidR="0062749B">
        <w:t xml:space="preserve"> These include:</w:t>
      </w:r>
      <w:r>
        <w:t xml:space="preserve"> This section describes the format of the output files generated by the SPA</w:t>
      </w:r>
      <w:r w:rsidR="00206C8E">
        <w:t>:</w:t>
      </w:r>
    </w:p>
    <w:p w14:paraId="411C6281" w14:textId="66D56E3B" w:rsidR="00206C8E" w:rsidRDefault="004E7B6F" w:rsidP="00206C8E">
      <w:pPr>
        <w:pStyle w:val="BodyParagraph"/>
        <w:numPr>
          <w:ilvl w:val="0"/>
          <w:numId w:val="15"/>
        </w:numPr>
      </w:pPr>
      <w:r>
        <w:t>D</w:t>
      </w:r>
      <w:r w:rsidR="002D6100">
        <w:t>emand</w:t>
      </w:r>
      <w:r w:rsidR="002B2AA1">
        <w:t>: Demand for individual lots</w:t>
      </w:r>
      <w:r w:rsidR="000F7F90">
        <w:t>.</w:t>
      </w:r>
    </w:p>
    <w:p w14:paraId="07BA9A81" w14:textId="511DD720" w:rsidR="000F7F90" w:rsidRDefault="004E7B6F" w:rsidP="00206C8E">
      <w:pPr>
        <w:pStyle w:val="BodyParagraph"/>
        <w:numPr>
          <w:ilvl w:val="0"/>
          <w:numId w:val="15"/>
        </w:numPr>
      </w:pPr>
      <w:r>
        <w:t>Factors: Hourly adjustment factors for weekdays and weekends.</w:t>
      </w:r>
    </w:p>
    <w:p w14:paraId="00D2BCF2" w14:textId="6B359F21" w:rsidR="004E7B6F" w:rsidRDefault="00214A4E" w:rsidP="00206C8E">
      <w:pPr>
        <w:pStyle w:val="BodyParagraph"/>
        <w:numPr>
          <w:ilvl w:val="0"/>
          <w:numId w:val="15"/>
        </w:numPr>
      </w:pPr>
      <w:proofErr w:type="spellStart"/>
      <w:r>
        <w:t>Gen_lots</w:t>
      </w:r>
      <w:proofErr w:type="spellEnd"/>
      <w:r>
        <w:t>: Parking generators</w:t>
      </w:r>
      <w:r w:rsidR="00BC1375">
        <w:t xml:space="preserve"> with generator and lot IDs.</w:t>
      </w:r>
    </w:p>
    <w:p w14:paraId="03269786" w14:textId="3F17E5B5" w:rsidR="00BC1375" w:rsidRDefault="00006649" w:rsidP="00206C8E">
      <w:pPr>
        <w:pStyle w:val="BodyParagraph"/>
        <w:numPr>
          <w:ilvl w:val="0"/>
          <w:numId w:val="15"/>
        </w:numPr>
      </w:pPr>
      <w:r>
        <w:t>Preference: Generates information for parking preferences.</w:t>
      </w:r>
    </w:p>
    <w:p w14:paraId="12D420B5" w14:textId="7CFD1EA6" w:rsidR="004C4729" w:rsidRDefault="004C4729" w:rsidP="00206C8E">
      <w:pPr>
        <w:pStyle w:val="BodyParagraph"/>
        <w:numPr>
          <w:ilvl w:val="0"/>
          <w:numId w:val="15"/>
        </w:numPr>
      </w:pPr>
      <w:r>
        <w:t xml:space="preserve">Timeseries: A </w:t>
      </w:r>
      <w:proofErr w:type="gramStart"/>
      <w:r>
        <w:t>timeseries</w:t>
      </w:r>
      <w:proofErr w:type="gramEnd"/>
      <w:r>
        <w:t xml:space="preserve"> </w:t>
      </w:r>
      <w:r w:rsidR="00F42CE3">
        <w:t>showing utilization</w:t>
      </w:r>
      <w:r w:rsidR="00A30144">
        <w:t xml:space="preserve"> by lot.</w:t>
      </w:r>
    </w:p>
    <w:p w14:paraId="2080F3B1" w14:textId="77777777" w:rsidR="00FF26E2" w:rsidRDefault="00FF26E2" w:rsidP="00FF26E2">
      <w:pPr>
        <w:pStyle w:val="BodyParagraph"/>
      </w:pPr>
    </w:p>
    <w:p w14:paraId="37506909" w14:textId="4FA1D035" w:rsidR="000F21F0" w:rsidRDefault="000F21F0" w:rsidP="000F21F0">
      <w:pPr>
        <w:pStyle w:val="Heading2"/>
      </w:pPr>
      <w:bookmarkStart w:id="130" w:name="_Toc140350902"/>
      <w:r>
        <w:t>Post-processing</w:t>
      </w:r>
      <w:bookmarkEnd w:id="130"/>
    </w:p>
    <w:p w14:paraId="22585EA4" w14:textId="14BD2566" w:rsidR="0067078C" w:rsidRDefault="0067078C" w:rsidP="0067078C">
      <w:pPr>
        <w:pStyle w:val="BodyParagraph"/>
      </w:pPr>
      <w:r>
        <w:t>Using these scrips requires coordination of directories following running the SPA tool, and includes the following R script files:</w:t>
      </w:r>
    </w:p>
    <w:p w14:paraId="33337137" w14:textId="77777777" w:rsidR="0067078C" w:rsidRDefault="0067078C" w:rsidP="0067078C">
      <w:pPr>
        <w:pStyle w:val="BodyParagraph"/>
        <w:numPr>
          <w:ilvl w:val="0"/>
          <w:numId w:val="21"/>
        </w:numPr>
      </w:pPr>
      <w:r>
        <w:t xml:space="preserve">Post </w:t>
      </w:r>
      <w:proofErr w:type="spellStart"/>
      <w:r>
        <w:t>Process.R</w:t>
      </w:r>
      <w:proofErr w:type="spellEnd"/>
      <w:r>
        <w:t>: Master file to run all scripts and generate outputs.</w:t>
      </w:r>
    </w:p>
    <w:p w14:paraId="578B0C94" w14:textId="77777777" w:rsidR="0067078C" w:rsidRDefault="0067078C" w:rsidP="0067078C">
      <w:pPr>
        <w:pStyle w:val="BodyParagraph"/>
        <w:numPr>
          <w:ilvl w:val="0"/>
          <w:numId w:val="21"/>
        </w:numPr>
      </w:pPr>
      <w:proofErr w:type="spellStart"/>
      <w:r>
        <w:t>read_</w:t>
      </w:r>
      <w:proofErr w:type="gramStart"/>
      <w:r>
        <w:t>shapefiles.R</w:t>
      </w:r>
      <w:proofErr w:type="spellEnd"/>
      <w:proofErr w:type="gramEnd"/>
      <w:r>
        <w:t>: Open’s shapefiles of generated parking lots.</w:t>
      </w:r>
    </w:p>
    <w:p w14:paraId="0C6E77CD" w14:textId="77777777" w:rsidR="0067078C" w:rsidRDefault="0067078C" w:rsidP="0067078C">
      <w:pPr>
        <w:pStyle w:val="BodyParagraph"/>
        <w:numPr>
          <w:ilvl w:val="0"/>
          <w:numId w:val="21"/>
        </w:numPr>
      </w:pPr>
      <w:proofErr w:type="spellStart"/>
      <w:r>
        <w:t>specific_gens_</w:t>
      </w:r>
      <w:proofErr w:type="gramStart"/>
      <w:r>
        <w:t>lots.R</w:t>
      </w:r>
      <w:proofErr w:type="spellEnd"/>
      <w:proofErr w:type="gramEnd"/>
      <w:r>
        <w:t>: Gets demand information for one or more generators or parking lots using generator and lot ID variables.</w:t>
      </w:r>
    </w:p>
    <w:p w14:paraId="04F6B02B" w14:textId="77777777" w:rsidR="0067078C" w:rsidRDefault="0067078C" w:rsidP="0067078C">
      <w:pPr>
        <w:pStyle w:val="BodyParagraph"/>
        <w:numPr>
          <w:ilvl w:val="0"/>
          <w:numId w:val="21"/>
        </w:numPr>
      </w:pPr>
      <w:r>
        <w:t xml:space="preserve">constraint </w:t>
      </w:r>
      <w:proofErr w:type="spellStart"/>
      <w:proofErr w:type="gramStart"/>
      <w:r>
        <w:t>check.R</w:t>
      </w:r>
      <w:proofErr w:type="spellEnd"/>
      <w:proofErr w:type="gramEnd"/>
      <w:r>
        <w:t>: Generates summary space constraints on parking lots and demand.</w:t>
      </w:r>
    </w:p>
    <w:p w14:paraId="06D11A0C" w14:textId="77777777" w:rsidR="0067078C" w:rsidRDefault="0067078C" w:rsidP="0067078C">
      <w:pPr>
        <w:pStyle w:val="BodyParagraph"/>
        <w:numPr>
          <w:ilvl w:val="0"/>
          <w:numId w:val="21"/>
        </w:numPr>
      </w:pPr>
      <w:proofErr w:type="spellStart"/>
      <w:r>
        <w:t>counts_</w:t>
      </w:r>
      <w:proofErr w:type="gramStart"/>
      <w:r>
        <w:t>analysis.R</w:t>
      </w:r>
      <w:proofErr w:type="spellEnd"/>
      <w:proofErr w:type="gramEnd"/>
      <w:r>
        <w:t>: Generates parking counts for on and off-street parking during weekdays and weekends.</w:t>
      </w:r>
    </w:p>
    <w:p w14:paraId="1EE0E939" w14:textId="77777777" w:rsidR="0067078C" w:rsidRDefault="0067078C" w:rsidP="0067078C">
      <w:pPr>
        <w:pStyle w:val="BodyParagraph"/>
        <w:numPr>
          <w:ilvl w:val="0"/>
          <w:numId w:val="21"/>
        </w:numPr>
      </w:pPr>
      <w:proofErr w:type="spellStart"/>
      <w:r>
        <w:t>demand_</w:t>
      </w:r>
      <w:proofErr w:type="gramStart"/>
      <w:r>
        <w:t>check.R</w:t>
      </w:r>
      <w:proofErr w:type="spellEnd"/>
      <w:proofErr w:type="gramEnd"/>
      <w:r>
        <w:t>: Estimates total parking unconstrained demand versus demand in the parking model.</w:t>
      </w:r>
    </w:p>
    <w:p w14:paraId="355FDF4A" w14:textId="77777777" w:rsidR="0067078C" w:rsidRDefault="0067078C" w:rsidP="0067078C">
      <w:pPr>
        <w:pStyle w:val="BodyParagraph"/>
      </w:pPr>
      <w:r>
        <w:t>Developing the outputs from the post processing will require only running the Post Process file, while all other R scripts should be in a subfolder titled “Source” in the R project directory. Required libraries will be called in the R script but may require installation before running the script.</w:t>
      </w:r>
    </w:p>
    <w:p w14:paraId="3A05DA79" w14:textId="77777777" w:rsidR="0067078C" w:rsidRDefault="0067078C" w:rsidP="0067078C">
      <w:pPr>
        <w:pStyle w:val="BodyParagraph"/>
        <w:jc w:val="center"/>
      </w:pPr>
      <w:r w:rsidRPr="002144D6">
        <w:rPr>
          <w:noProof/>
        </w:rPr>
        <w:lastRenderedPageBreak/>
        <w:drawing>
          <wp:inline distT="0" distB="0" distL="0" distR="0" wp14:anchorId="4B847355" wp14:editId="33495FBE">
            <wp:extent cx="5943600" cy="175196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8"/>
                    <a:stretch>
                      <a:fillRect/>
                    </a:stretch>
                  </pic:blipFill>
                  <pic:spPr>
                    <a:xfrm>
                      <a:off x="0" y="0"/>
                      <a:ext cx="5943600" cy="1751965"/>
                    </a:xfrm>
                    <a:prstGeom prst="rect">
                      <a:avLst/>
                    </a:prstGeom>
                  </pic:spPr>
                </pic:pic>
              </a:graphicData>
            </a:graphic>
          </wp:inline>
        </w:drawing>
      </w:r>
    </w:p>
    <w:p w14:paraId="0D9B1D77" w14:textId="24EDF3C6" w:rsidR="0067078C" w:rsidRDefault="0067078C" w:rsidP="0067078C">
      <w:pPr>
        <w:pStyle w:val="Caption"/>
        <w:jc w:val="center"/>
      </w:pPr>
      <w:r>
        <w:t xml:space="preserve">Figure </w:t>
      </w:r>
      <w:ins w:id="131" w:author="Nicholas Fisher" w:date="2022-11-14T14:59:00Z">
        <w:r w:rsidR="00D94527">
          <w:t>4</w:t>
        </w:r>
      </w:ins>
      <w:del w:id="132" w:author="Nicholas Fisher" w:date="2022-11-14T14:59:00Z">
        <w:r w:rsidDel="00D94527">
          <w:delText>19</w:delText>
        </w:r>
      </w:del>
      <w:r>
        <w:t>: post process step 1 - load packages</w:t>
      </w:r>
    </w:p>
    <w:p w14:paraId="2FE48792" w14:textId="77777777" w:rsidR="00FF26E2" w:rsidRDefault="00FF26E2" w:rsidP="0067078C">
      <w:pPr>
        <w:pStyle w:val="BodyParagraph"/>
      </w:pPr>
    </w:p>
    <w:p w14:paraId="12C618FA" w14:textId="2E3E8797" w:rsidR="0067078C" w:rsidRDefault="0067078C" w:rsidP="0067078C">
      <w:pPr>
        <w:pStyle w:val="BodyParagraph"/>
      </w:pPr>
      <w:r>
        <w:t>Running the post process will require defining the project type and editing directory selections within the script to correctly call and store files. The projects available for analysis include “</w:t>
      </w:r>
      <w:proofErr w:type="spellStart"/>
      <w:r>
        <w:t>Winooski_city</w:t>
      </w:r>
      <w:proofErr w:type="spellEnd"/>
      <w:r>
        <w:t>” and “</w:t>
      </w:r>
      <w:proofErr w:type="spellStart"/>
      <w:r>
        <w:t>Winooski_ave</w:t>
      </w:r>
      <w:proofErr w:type="spellEnd"/>
      <w:r>
        <w:t>.” The directory called from for “</w:t>
      </w:r>
      <w:proofErr w:type="spellStart"/>
      <w:r>
        <w:t>model_dir</w:t>
      </w:r>
      <w:proofErr w:type="spellEnd"/>
      <w:r>
        <w:t>” should contain the output from Python scripts used in the SPA. The directory called from “</w:t>
      </w:r>
      <w:proofErr w:type="spellStart"/>
      <w:r>
        <w:t>dir</w:t>
      </w:r>
      <w:proofErr w:type="spellEnd"/>
      <w:r>
        <w:t>” should contain a folder titled “Outputs” for storing post processing results.</w:t>
      </w:r>
    </w:p>
    <w:p w14:paraId="1F3E25D8" w14:textId="77777777" w:rsidR="00FF26E2" w:rsidRDefault="00FF26E2" w:rsidP="0067078C">
      <w:pPr>
        <w:pStyle w:val="BodyParagraph"/>
      </w:pPr>
    </w:p>
    <w:p w14:paraId="54B8F1E1" w14:textId="77777777" w:rsidR="0067078C" w:rsidRDefault="0067078C" w:rsidP="0067078C">
      <w:r>
        <w:rPr>
          <w:noProof/>
        </w:rPr>
        <mc:AlternateContent>
          <mc:Choice Requires="wps">
            <w:drawing>
              <wp:anchor distT="0" distB="0" distL="114300" distR="114300" simplePos="0" relativeHeight="251659264" behindDoc="0" locked="0" layoutInCell="1" allowOverlap="1" wp14:anchorId="20EACA07" wp14:editId="6A552563">
                <wp:simplePos x="0" y="0"/>
                <wp:positionH relativeFrom="column">
                  <wp:posOffset>171450</wp:posOffset>
                </wp:positionH>
                <wp:positionV relativeFrom="paragraph">
                  <wp:posOffset>380365</wp:posOffset>
                </wp:positionV>
                <wp:extent cx="3152775" cy="2476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3152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5361B" id="Rectangle 12" o:spid="_x0000_s1026" style="position:absolute;margin-left:13.5pt;margin-top:29.95pt;width:248.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" filled="f" strokecolor="red" strokeweight="2pt"/>
            </w:pict>
          </mc:Fallback>
        </mc:AlternateContent>
      </w:r>
      <w:r w:rsidRPr="006252DA">
        <w:rPr>
          <w:noProof/>
        </w:rPr>
        <w:drawing>
          <wp:inline distT="0" distB="0" distL="0" distR="0" wp14:anchorId="5F8845AB" wp14:editId="09E590E2">
            <wp:extent cx="5943600" cy="22161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9"/>
                    <a:stretch>
                      <a:fillRect/>
                    </a:stretch>
                  </pic:blipFill>
                  <pic:spPr>
                    <a:xfrm>
                      <a:off x="0" y="0"/>
                      <a:ext cx="5943600" cy="2216150"/>
                    </a:xfrm>
                    <a:prstGeom prst="rect">
                      <a:avLst/>
                    </a:prstGeom>
                  </pic:spPr>
                </pic:pic>
              </a:graphicData>
            </a:graphic>
          </wp:inline>
        </w:drawing>
      </w:r>
    </w:p>
    <w:p w14:paraId="56243461" w14:textId="1ABEE4BE" w:rsidR="0067078C" w:rsidRDefault="0067078C" w:rsidP="0067078C">
      <w:pPr>
        <w:pStyle w:val="Caption"/>
        <w:jc w:val="center"/>
      </w:pPr>
      <w:r>
        <w:t xml:space="preserve">figure </w:t>
      </w:r>
      <w:del w:id="133" w:author="Nicholas Fisher" w:date="2022-11-14T14:59:00Z">
        <w:r w:rsidDel="00D94527">
          <w:delText>20</w:delText>
        </w:r>
      </w:del>
      <w:ins w:id="134" w:author="Nicholas Fisher" w:date="2022-11-14T14:59:00Z">
        <w:r w:rsidR="00D94527">
          <w:t>5</w:t>
        </w:r>
      </w:ins>
      <w:r>
        <w:t>: post process step 2 - define project &amp; loading inputs</w:t>
      </w:r>
    </w:p>
    <w:p w14:paraId="45FA5FCE" w14:textId="3FC4FBF9" w:rsidR="0067078C" w:rsidRDefault="0067078C" w:rsidP="0067078C"/>
    <w:p w14:paraId="0303452F" w14:textId="77777777" w:rsidR="00FF26E2" w:rsidRPr="006B1832" w:rsidRDefault="00FF26E2" w:rsidP="0067078C"/>
    <w:p w14:paraId="313A3143" w14:textId="77777777" w:rsidR="0067078C" w:rsidRDefault="0067078C" w:rsidP="0067078C">
      <w:r>
        <w:rPr>
          <w:noProof/>
        </w:rPr>
        <mc:AlternateContent>
          <mc:Choice Requires="wps">
            <w:drawing>
              <wp:anchor distT="0" distB="0" distL="114300" distR="114300" simplePos="0" relativeHeight="251661312" behindDoc="0" locked="0" layoutInCell="1" allowOverlap="1" wp14:anchorId="46F3E6D2" wp14:editId="15EAF363">
                <wp:simplePos x="0" y="0"/>
                <wp:positionH relativeFrom="column">
                  <wp:posOffset>209550</wp:posOffset>
                </wp:positionH>
                <wp:positionV relativeFrom="paragraph">
                  <wp:posOffset>859790</wp:posOffset>
                </wp:positionV>
                <wp:extent cx="3533775" cy="2476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5803B" id="Rectangle 15" o:spid="_x0000_s1026" style="position:absolute;margin-left:16.5pt;margin-top:67.7pt;width:278.25pt;height:1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" filled="f" strokecolor="red" strokeweight="2pt"/>
            </w:pict>
          </mc:Fallback>
        </mc:AlternateContent>
      </w:r>
      <w:r>
        <w:rPr>
          <w:noProof/>
        </w:rPr>
        <mc:AlternateContent>
          <mc:Choice Requires="wps">
            <w:drawing>
              <wp:anchor distT="0" distB="0" distL="114300" distR="114300" simplePos="0" relativeHeight="251660288" behindDoc="0" locked="0" layoutInCell="1" allowOverlap="1" wp14:anchorId="7187E26C" wp14:editId="050631B0">
                <wp:simplePos x="0" y="0"/>
                <wp:positionH relativeFrom="column">
                  <wp:posOffset>200025</wp:posOffset>
                </wp:positionH>
                <wp:positionV relativeFrom="paragraph">
                  <wp:posOffset>238125</wp:posOffset>
                </wp:positionV>
                <wp:extent cx="3533775" cy="2476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88C77F" id="Rectangle 14" o:spid="_x0000_s1026" style="position:absolute;margin-left:15.75pt;margin-top:18.75pt;width:278.25pt;height:1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" filled="f" strokecolor="red" strokeweight="2pt"/>
            </w:pict>
          </mc:Fallback>
        </mc:AlternateContent>
      </w:r>
      <w:r w:rsidRPr="006252DA">
        <w:rPr>
          <w:noProof/>
        </w:rPr>
        <w:drawing>
          <wp:inline distT="0" distB="0" distL="0" distR="0" wp14:anchorId="59ACE881" wp14:editId="59608636">
            <wp:extent cx="5943600" cy="1671955"/>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0"/>
                    <a:stretch>
                      <a:fillRect/>
                    </a:stretch>
                  </pic:blipFill>
                  <pic:spPr>
                    <a:xfrm>
                      <a:off x="0" y="0"/>
                      <a:ext cx="5943600" cy="1671955"/>
                    </a:xfrm>
                    <a:prstGeom prst="rect">
                      <a:avLst/>
                    </a:prstGeom>
                  </pic:spPr>
                </pic:pic>
              </a:graphicData>
            </a:graphic>
          </wp:inline>
        </w:drawing>
      </w:r>
    </w:p>
    <w:p w14:paraId="20809F7F" w14:textId="6B3B0F1E" w:rsidR="0067078C" w:rsidRDefault="0067078C" w:rsidP="0067078C">
      <w:pPr>
        <w:pStyle w:val="Caption"/>
        <w:jc w:val="center"/>
      </w:pPr>
      <w:r>
        <w:lastRenderedPageBreak/>
        <w:t xml:space="preserve">figure </w:t>
      </w:r>
      <w:ins w:id="135" w:author="Nicholas Fisher" w:date="2022-11-14T14:59:00Z">
        <w:r w:rsidR="00D94527">
          <w:t>6</w:t>
        </w:r>
      </w:ins>
      <w:del w:id="136" w:author="Nicholas Fisher" w:date="2022-11-14T14:59:00Z">
        <w:r w:rsidDel="00D94527">
          <w:delText>21</w:delText>
        </w:r>
      </w:del>
      <w:r>
        <w:t>: post process step 2 - define project, setting directories</w:t>
      </w:r>
    </w:p>
    <w:p w14:paraId="0173A1E8" w14:textId="00C50481" w:rsidR="0067078C" w:rsidRDefault="0067078C" w:rsidP="0067078C">
      <w:pPr>
        <w:pStyle w:val="BodyParagraph"/>
      </w:pPr>
      <w:r>
        <w:t>Step 3 reads data outputs from the Python model and shapefile inputs used for the SPA model run using the “</w:t>
      </w:r>
      <w:proofErr w:type="spellStart"/>
      <w:r>
        <w:t>read_</w:t>
      </w:r>
      <w:proofErr w:type="gramStart"/>
      <w:r>
        <w:t>shapefiles.R</w:t>
      </w:r>
      <w:proofErr w:type="spellEnd"/>
      <w:proofErr w:type="gramEnd"/>
      <w:r>
        <w:t xml:space="preserve">” script. The folder “Source” must be in the same directory as the R Project in </w:t>
      </w:r>
      <w:proofErr w:type="gramStart"/>
      <w:r>
        <w:t>order</w:t>
      </w:r>
      <w:proofErr w:type="gramEnd"/>
      <w:r>
        <w:t xml:space="preserve"> these scripts.</w:t>
      </w:r>
    </w:p>
    <w:p w14:paraId="214A705A" w14:textId="77777777" w:rsidR="00FF26E2" w:rsidRDefault="00FF26E2" w:rsidP="0067078C">
      <w:pPr>
        <w:pStyle w:val="BodyParagraph"/>
      </w:pPr>
    </w:p>
    <w:p w14:paraId="4C1701CB" w14:textId="77777777" w:rsidR="0067078C" w:rsidRDefault="0067078C" w:rsidP="0067078C">
      <w:r>
        <w:rPr>
          <w:noProof/>
        </w:rPr>
        <mc:AlternateContent>
          <mc:Choice Requires="wps">
            <w:drawing>
              <wp:anchor distT="0" distB="0" distL="114300" distR="114300" simplePos="0" relativeHeight="251662336" behindDoc="0" locked="0" layoutInCell="1" allowOverlap="1" wp14:anchorId="6709AE4A" wp14:editId="79704391">
                <wp:simplePos x="0" y="0"/>
                <wp:positionH relativeFrom="column">
                  <wp:posOffset>257175</wp:posOffset>
                </wp:positionH>
                <wp:positionV relativeFrom="paragraph">
                  <wp:posOffset>443865</wp:posOffset>
                </wp:positionV>
                <wp:extent cx="3381375" cy="3905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33813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3346B" id="Rectangle 18" o:spid="_x0000_s1026" style="position:absolute;margin-left:20.25pt;margin-top:34.95pt;width:266.2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Z8fwIAAF8FAAAOAAAAZHJzL2Uyb0RvYy54bWysVMFu2zAMvQ/YPwi6r3aSZm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" filled="f" strokecolor="red" strokeweight="2pt"/>
            </w:pict>
          </mc:Fallback>
        </mc:AlternateContent>
      </w:r>
      <w:r w:rsidRPr="00AA09E9">
        <w:rPr>
          <w:noProof/>
        </w:rPr>
        <w:drawing>
          <wp:inline distT="0" distB="0" distL="0" distR="0" wp14:anchorId="62DD0716" wp14:editId="5465C91B">
            <wp:extent cx="5943600" cy="142621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1"/>
                    <a:stretch>
                      <a:fillRect/>
                    </a:stretch>
                  </pic:blipFill>
                  <pic:spPr>
                    <a:xfrm>
                      <a:off x="0" y="0"/>
                      <a:ext cx="5943600" cy="1426210"/>
                    </a:xfrm>
                    <a:prstGeom prst="rect">
                      <a:avLst/>
                    </a:prstGeom>
                  </pic:spPr>
                </pic:pic>
              </a:graphicData>
            </a:graphic>
          </wp:inline>
        </w:drawing>
      </w:r>
    </w:p>
    <w:p w14:paraId="29ACB1A6" w14:textId="27CB1A7F" w:rsidR="0067078C" w:rsidRDefault="0067078C" w:rsidP="0067078C">
      <w:pPr>
        <w:pStyle w:val="Caption"/>
        <w:jc w:val="center"/>
      </w:pPr>
      <w:r>
        <w:t xml:space="preserve">figure </w:t>
      </w:r>
      <w:del w:id="137" w:author="Nicholas Fisher" w:date="2022-11-14T14:59:00Z">
        <w:r w:rsidDel="00D94527">
          <w:delText>22</w:delText>
        </w:r>
      </w:del>
      <w:ins w:id="138" w:author="Nicholas Fisher" w:date="2022-11-14T14:59:00Z">
        <w:r w:rsidR="00D94527">
          <w:t>6</w:t>
        </w:r>
      </w:ins>
      <w:r>
        <w:t>: post process step 3 – read data</w:t>
      </w:r>
    </w:p>
    <w:p w14:paraId="57EC1DB7" w14:textId="77777777" w:rsidR="00FF26E2" w:rsidRDefault="00FF26E2" w:rsidP="0067078C">
      <w:pPr>
        <w:pStyle w:val="BodyParagraph"/>
      </w:pPr>
    </w:p>
    <w:p w14:paraId="6127F7A2" w14:textId="676990FD" w:rsidR="0067078C" w:rsidRDefault="0067078C" w:rsidP="0067078C">
      <w:pPr>
        <w:pStyle w:val="BodyParagraph"/>
      </w:pPr>
      <w:r>
        <w:t>Step 4 analyzes the parking data to project capacity versus demand stored in usable output files. Run the constraint check section to plot demand vs capacity for both the model and unconstrained demand given the SPA outputs.</w:t>
      </w:r>
    </w:p>
    <w:p w14:paraId="5553E2E2" w14:textId="77777777" w:rsidR="0067078C" w:rsidRDefault="0067078C" w:rsidP="0067078C">
      <w:r>
        <w:rPr>
          <w:noProof/>
        </w:rPr>
        <mc:AlternateContent>
          <mc:Choice Requires="wps">
            <w:drawing>
              <wp:anchor distT="0" distB="0" distL="114300" distR="114300" simplePos="0" relativeHeight="251663360" behindDoc="0" locked="0" layoutInCell="1" allowOverlap="1" wp14:anchorId="5FE10326" wp14:editId="5642A9B0">
                <wp:simplePos x="0" y="0"/>
                <wp:positionH relativeFrom="column">
                  <wp:posOffset>152400</wp:posOffset>
                </wp:positionH>
                <wp:positionV relativeFrom="paragraph">
                  <wp:posOffset>1018540</wp:posOffset>
                </wp:positionV>
                <wp:extent cx="2133600" cy="5810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2133600"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3806" id="Rectangle 20" o:spid="_x0000_s1026" style="position:absolute;margin-left:12pt;margin-top:80.2pt;width:168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ltfQIAAF8FAAAOAAAAZHJzL2Uyb0RvYy54bWysVMFu2zAMvQ/YPwi6r7bTpu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" filled="f" strokecolor="red" strokeweight="2pt"/>
            </w:pict>
          </mc:Fallback>
        </mc:AlternateContent>
      </w:r>
      <w:r w:rsidRPr="0043069C">
        <w:rPr>
          <w:noProof/>
        </w:rPr>
        <w:drawing>
          <wp:inline distT="0" distB="0" distL="0" distR="0" wp14:anchorId="56749975" wp14:editId="522FF325">
            <wp:extent cx="5943600" cy="2363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63470"/>
                    </a:xfrm>
                    <a:prstGeom prst="rect">
                      <a:avLst/>
                    </a:prstGeom>
                  </pic:spPr>
                </pic:pic>
              </a:graphicData>
            </a:graphic>
          </wp:inline>
        </w:drawing>
      </w:r>
    </w:p>
    <w:p w14:paraId="0E33DA90" w14:textId="7B15C011" w:rsidR="0067078C" w:rsidRDefault="0067078C" w:rsidP="0067078C">
      <w:pPr>
        <w:pStyle w:val="Caption"/>
        <w:jc w:val="center"/>
      </w:pPr>
      <w:r>
        <w:t xml:space="preserve">figure </w:t>
      </w:r>
      <w:ins w:id="139" w:author="Nicholas Fisher" w:date="2022-11-14T14:59:00Z">
        <w:r w:rsidR="00D94527">
          <w:t>7</w:t>
        </w:r>
      </w:ins>
      <w:del w:id="140" w:author="Nicholas Fisher" w:date="2022-11-14T14:59:00Z">
        <w:r w:rsidDel="00D94527">
          <w:delText>23</w:delText>
        </w:r>
      </w:del>
      <w:r>
        <w:t>: post process step 4 – constraint check</w:t>
      </w:r>
    </w:p>
    <w:p w14:paraId="76546D59" w14:textId="77777777" w:rsidR="0067078C" w:rsidRDefault="0067078C" w:rsidP="0067078C">
      <w:pPr>
        <w:pStyle w:val="BodyParagraph"/>
      </w:pPr>
      <w:r>
        <w:t>Running the script file “</w:t>
      </w:r>
      <w:proofErr w:type="spellStart"/>
      <w:r>
        <w:t>counts_</w:t>
      </w:r>
      <w:proofErr w:type="gramStart"/>
      <w:r>
        <w:t>analysis.R</w:t>
      </w:r>
      <w:proofErr w:type="spellEnd"/>
      <w:proofErr w:type="gramEnd"/>
      <w:r>
        <w:t>” will develop counts for weekday and weekend to project demand by hour, day, and month. Land use codes can be adjusted for on-street shared parking as well.</w:t>
      </w:r>
    </w:p>
    <w:p w14:paraId="1FF3E186" w14:textId="77777777" w:rsidR="0067078C" w:rsidRDefault="0067078C" w:rsidP="0067078C">
      <w:r>
        <w:rPr>
          <w:noProof/>
        </w:rPr>
        <w:lastRenderedPageBreak/>
        <mc:AlternateContent>
          <mc:Choice Requires="wps">
            <w:drawing>
              <wp:anchor distT="0" distB="0" distL="114300" distR="114300" simplePos="0" relativeHeight="251664384" behindDoc="0" locked="0" layoutInCell="1" allowOverlap="1" wp14:anchorId="148FC3E3" wp14:editId="6A5A8F17">
                <wp:simplePos x="0" y="0"/>
                <wp:positionH relativeFrom="column">
                  <wp:posOffset>238125</wp:posOffset>
                </wp:positionH>
                <wp:positionV relativeFrom="paragraph">
                  <wp:posOffset>-6985</wp:posOffset>
                </wp:positionV>
                <wp:extent cx="4276725" cy="13430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4276725" cy="1343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7F40E" id="Rectangle 23" o:spid="_x0000_s1026" style="position:absolute;margin-left:18.75pt;margin-top:-.55pt;width:336.75pt;height:10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" filled="f" strokecolor="red" strokeweight="2pt"/>
            </w:pict>
          </mc:Fallback>
        </mc:AlternateContent>
      </w:r>
      <w:r w:rsidRPr="00273AC8">
        <w:rPr>
          <w:noProof/>
        </w:rPr>
        <w:drawing>
          <wp:inline distT="0" distB="0" distL="0" distR="0" wp14:anchorId="2F3044F7" wp14:editId="69D288E0">
            <wp:extent cx="5943600" cy="27692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3"/>
                    <a:stretch>
                      <a:fillRect/>
                    </a:stretch>
                  </pic:blipFill>
                  <pic:spPr>
                    <a:xfrm>
                      <a:off x="0" y="0"/>
                      <a:ext cx="5943600" cy="2769235"/>
                    </a:xfrm>
                    <a:prstGeom prst="rect">
                      <a:avLst/>
                    </a:prstGeom>
                  </pic:spPr>
                </pic:pic>
              </a:graphicData>
            </a:graphic>
          </wp:inline>
        </w:drawing>
      </w:r>
    </w:p>
    <w:p w14:paraId="6A1FA4A0" w14:textId="174B7549" w:rsidR="0067078C" w:rsidRDefault="0067078C" w:rsidP="0067078C">
      <w:pPr>
        <w:pStyle w:val="Caption"/>
        <w:jc w:val="center"/>
      </w:pPr>
      <w:r>
        <w:t xml:space="preserve">figure </w:t>
      </w:r>
      <w:del w:id="141" w:author="Nicholas Fisher" w:date="2022-11-14T14:59:00Z">
        <w:r w:rsidDel="00D94527">
          <w:delText>24</w:delText>
        </w:r>
      </w:del>
      <w:ins w:id="142" w:author="Nicholas Fisher" w:date="2022-11-14T14:59:00Z">
        <w:r w:rsidR="00D94527">
          <w:t>8</w:t>
        </w:r>
      </w:ins>
      <w:r>
        <w:t>: post process step 4 – counts analysis</w:t>
      </w:r>
    </w:p>
    <w:p w14:paraId="5AFB6AE3" w14:textId="77777777" w:rsidR="0067078C" w:rsidRDefault="0067078C" w:rsidP="0067078C">
      <w:pPr>
        <w:pStyle w:val="BodyParagraph"/>
      </w:pPr>
      <w:r>
        <w:t xml:space="preserve">Running the last step will export an Excel output to the “Outputs” folder under the output directory. </w:t>
      </w:r>
    </w:p>
    <w:p w14:paraId="7A405B5B" w14:textId="77777777" w:rsidR="0067078C" w:rsidRDefault="0067078C" w:rsidP="0067078C">
      <w:r>
        <w:rPr>
          <w:noProof/>
        </w:rPr>
        <mc:AlternateContent>
          <mc:Choice Requires="wps">
            <w:drawing>
              <wp:anchor distT="0" distB="0" distL="114300" distR="114300" simplePos="0" relativeHeight="251665408" behindDoc="0" locked="0" layoutInCell="1" allowOverlap="1" wp14:anchorId="4CD9EEB6" wp14:editId="5FA7A730">
                <wp:simplePos x="0" y="0"/>
                <wp:positionH relativeFrom="column">
                  <wp:posOffset>247650</wp:posOffset>
                </wp:positionH>
                <wp:positionV relativeFrom="paragraph">
                  <wp:posOffset>779780</wp:posOffset>
                </wp:positionV>
                <wp:extent cx="5648325" cy="11715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5648325" cy="1171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233A8" id="Rectangle 27" o:spid="_x0000_s1026" style="position:absolute;margin-left:19.5pt;margin-top:61.4pt;width:444.75pt;height:9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txfwIAAGA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" filled="f" strokecolor="red" strokeweight="2pt"/>
            </w:pict>
          </mc:Fallback>
        </mc:AlternateContent>
      </w:r>
      <w:r>
        <w:rPr>
          <w:noProof/>
        </w:rPr>
        <w:drawing>
          <wp:inline distT="0" distB="0" distL="0" distR="0" wp14:anchorId="3DC5CBEE" wp14:editId="682D4E16">
            <wp:extent cx="5943600" cy="1978100"/>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978100"/>
                    </a:xfrm>
                    <a:prstGeom prst="rect">
                      <a:avLst/>
                    </a:prstGeom>
                    <a:noFill/>
                  </pic:spPr>
                </pic:pic>
              </a:graphicData>
            </a:graphic>
          </wp:inline>
        </w:drawing>
      </w:r>
    </w:p>
    <w:p w14:paraId="11FDAA8C" w14:textId="06CC528A" w:rsidR="0067078C" w:rsidRDefault="0067078C" w:rsidP="0067078C">
      <w:pPr>
        <w:pStyle w:val="Caption"/>
        <w:jc w:val="center"/>
      </w:pPr>
      <w:r>
        <w:t xml:space="preserve">figure </w:t>
      </w:r>
      <w:del w:id="143" w:author="Nicholas Fisher" w:date="2022-11-14T14:59:00Z">
        <w:r w:rsidDel="00D94527">
          <w:delText>25</w:delText>
        </w:r>
      </w:del>
      <w:ins w:id="144" w:author="Nicholas Fisher" w:date="2022-11-14T14:59:00Z">
        <w:r w:rsidR="00D94527">
          <w:t>9</w:t>
        </w:r>
      </w:ins>
      <w:r>
        <w:t>: post process step 5 – write output</w:t>
      </w:r>
    </w:p>
    <w:p w14:paraId="6C5E81CC" w14:textId="6F04AC1B" w:rsidR="0067078C" w:rsidRDefault="005951D6" w:rsidP="00A30144">
      <w:pPr>
        <w:pStyle w:val="Heading2"/>
      </w:pPr>
      <w:bookmarkStart w:id="145" w:name="_Toc140350903"/>
      <w:r>
        <w:t>post-processing output</w:t>
      </w:r>
      <w:bookmarkEnd w:id="145"/>
    </w:p>
    <w:p w14:paraId="214B67A5" w14:textId="64F3E220" w:rsidR="005951D6" w:rsidRDefault="00346E78" w:rsidP="005951D6">
      <w:pPr>
        <w:pStyle w:val="BodyParagraph"/>
      </w:pPr>
      <w:r>
        <w:t xml:space="preserve">Post-processing will store an Excel file titled “visualization” to the chosen directory. </w:t>
      </w:r>
      <w:r w:rsidR="00F147D6">
        <w:t>The file contains the following tabs:</w:t>
      </w:r>
    </w:p>
    <w:p w14:paraId="00C2FF63" w14:textId="77777777" w:rsidR="00E0148B" w:rsidRPr="00E0148B" w:rsidRDefault="00E0148B" w:rsidP="00E0148B">
      <w:pPr>
        <w:pStyle w:val="BodyParagraph"/>
        <w:numPr>
          <w:ilvl w:val="0"/>
          <w:numId w:val="21"/>
        </w:numPr>
      </w:pPr>
      <w:r w:rsidRPr="00E0148B">
        <w:t>“Overall summaries” contains pivot tables showing high-level summaries with changeable filters.</w:t>
      </w:r>
    </w:p>
    <w:p w14:paraId="53CC2A57" w14:textId="77777777" w:rsidR="00E0148B" w:rsidRPr="00E0148B" w:rsidRDefault="00E0148B" w:rsidP="00E0148B">
      <w:pPr>
        <w:pStyle w:val="BodyParagraph"/>
        <w:numPr>
          <w:ilvl w:val="0"/>
          <w:numId w:val="21"/>
        </w:numPr>
      </w:pPr>
      <w:r w:rsidRPr="00E0148B">
        <w:t>“</w:t>
      </w:r>
      <w:proofErr w:type="spellStart"/>
      <w:r w:rsidRPr="00E0148B">
        <w:t>OnStreet</w:t>
      </w:r>
      <w:proofErr w:type="spellEnd"/>
      <w:r w:rsidRPr="00E0148B">
        <w:t xml:space="preserve"> 3 period” shows on-street parking utilization for hours 8:00, 13:00, and 18:00 by street.</w:t>
      </w:r>
    </w:p>
    <w:p w14:paraId="5A814058" w14:textId="77777777" w:rsidR="00E0148B" w:rsidRPr="00E0148B" w:rsidRDefault="00E0148B" w:rsidP="00E0148B">
      <w:pPr>
        <w:pStyle w:val="BodyParagraph"/>
        <w:numPr>
          <w:ilvl w:val="0"/>
          <w:numId w:val="21"/>
        </w:numPr>
      </w:pPr>
      <w:r w:rsidRPr="00E0148B">
        <w:t>“Single Street Pivot” shows parking demand and utilization parking over a 1-day period for a given street.</w:t>
      </w:r>
    </w:p>
    <w:p w14:paraId="2B8E5520" w14:textId="77777777" w:rsidR="00E0148B" w:rsidRPr="00E0148B" w:rsidRDefault="00E0148B" w:rsidP="00E0148B">
      <w:pPr>
        <w:pStyle w:val="BodyParagraph"/>
        <w:numPr>
          <w:ilvl w:val="0"/>
          <w:numId w:val="21"/>
        </w:numPr>
      </w:pPr>
      <w:r w:rsidRPr="00E0148B">
        <w:t>“</w:t>
      </w:r>
      <w:proofErr w:type="spellStart"/>
      <w:proofErr w:type="gramStart"/>
      <w:r w:rsidRPr="00E0148B">
        <w:t>parking</w:t>
      </w:r>
      <w:proofErr w:type="gramEnd"/>
      <w:r w:rsidRPr="00E0148B">
        <w:t>_formatted</w:t>
      </w:r>
      <w:proofErr w:type="spellEnd"/>
      <w:r w:rsidRPr="00E0148B">
        <w:t>” shows geographic information of parking lots.</w:t>
      </w:r>
    </w:p>
    <w:p w14:paraId="0E646859" w14:textId="77777777" w:rsidR="00E0148B" w:rsidRPr="00E0148B" w:rsidRDefault="00E0148B" w:rsidP="00E0148B">
      <w:pPr>
        <w:pStyle w:val="BodyParagraph"/>
        <w:numPr>
          <w:ilvl w:val="0"/>
          <w:numId w:val="21"/>
        </w:numPr>
      </w:pPr>
      <w:r w:rsidRPr="00E0148B">
        <w:lastRenderedPageBreak/>
        <w:t>“timeseries” contains raw data for parking utilization by street, time, and land use.</w:t>
      </w:r>
    </w:p>
    <w:p w14:paraId="73263D14" w14:textId="77777777" w:rsidR="00CE69C6" w:rsidRDefault="00CE69C6" w:rsidP="00CE69C6">
      <w:pPr>
        <w:pStyle w:val="BodyParagraph"/>
        <w:rPr>
          <w:color w:val="auto"/>
        </w:rPr>
      </w:pPr>
      <w:r>
        <w:rPr>
          <w:color w:val="auto"/>
        </w:rPr>
        <w:t>The first table in the “Overall summaries” worksheet shows the following data points for a for a given month, day (weekday vs weekend), and hour:</w:t>
      </w:r>
    </w:p>
    <w:p w14:paraId="1D020CF9" w14:textId="77777777" w:rsidR="00CE69C6" w:rsidRDefault="00CE69C6" w:rsidP="00CE69C6">
      <w:pPr>
        <w:pStyle w:val="BodyParagraph"/>
        <w:numPr>
          <w:ilvl w:val="0"/>
          <w:numId w:val="21"/>
        </w:numPr>
        <w:rPr>
          <w:color w:val="auto"/>
        </w:rPr>
      </w:pPr>
      <w:r>
        <w:rPr>
          <w:color w:val="auto"/>
        </w:rPr>
        <w:t xml:space="preserve">The total number of spaces (“Sum of </w:t>
      </w:r>
      <w:proofErr w:type="spellStart"/>
      <w:r>
        <w:rPr>
          <w:color w:val="auto"/>
        </w:rPr>
        <w:t>SPACE_TOT</w:t>
      </w:r>
      <w:proofErr w:type="spellEnd"/>
      <w:r>
        <w:rPr>
          <w:color w:val="auto"/>
        </w:rPr>
        <w:t xml:space="preserve">”). </w:t>
      </w:r>
    </w:p>
    <w:p w14:paraId="72B864BA" w14:textId="471A13CD" w:rsidR="00CE69C6" w:rsidRDefault="00CE69C6" w:rsidP="00CE69C6">
      <w:pPr>
        <w:pStyle w:val="BodyParagraph"/>
        <w:numPr>
          <w:ilvl w:val="0"/>
          <w:numId w:val="21"/>
        </w:numPr>
        <w:rPr>
          <w:color w:val="auto"/>
        </w:rPr>
      </w:pPr>
      <w:r>
        <w:rPr>
          <w:color w:val="auto"/>
        </w:rPr>
        <w:t>Total utilized spaces by land use type (“Sum of demand”).</w:t>
      </w:r>
    </w:p>
    <w:p w14:paraId="4E76726B" w14:textId="77777777" w:rsidR="00D9697C" w:rsidRDefault="00D9697C" w:rsidP="00D9697C">
      <w:pPr>
        <w:pStyle w:val="BodyParagraph"/>
        <w:rPr>
          <w:color w:val="auto"/>
        </w:rPr>
      </w:pPr>
    </w:p>
    <w:p w14:paraId="26FD1D39" w14:textId="77777777" w:rsidR="00CE69C6" w:rsidRDefault="00CE69C6" w:rsidP="00CE69C6">
      <w:pPr>
        <w:pStyle w:val="BodyParagraph"/>
        <w:jc w:val="center"/>
        <w:rPr>
          <w:color w:val="auto"/>
        </w:rPr>
      </w:pPr>
      <w:r w:rsidRPr="00896DD6">
        <w:rPr>
          <w:noProof/>
        </w:rPr>
        <w:drawing>
          <wp:inline distT="0" distB="0" distL="0" distR="0" wp14:anchorId="59967537" wp14:editId="7C1BA3AE">
            <wp:extent cx="3660351" cy="1933575"/>
            <wp:effectExtent l="0" t="0" r="0" b="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rotWithShape="1">
                    <a:blip r:embed="rId45"/>
                    <a:srcRect t="2349" b="-1"/>
                    <a:stretch/>
                  </pic:blipFill>
                  <pic:spPr bwMode="auto">
                    <a:xfrm>
                      <a:off x="0" y="0"/>
                      <a:ext cx="3664402" cy="1935715"/>
                    </a:xfrm>
                    <a:prstGeom prst="rect">
                      <a:avLst/>
                    </a:prstGeom>
                    <a:ln>
                      <a:noFill/>
                    </a:ln>
                    <a:extLst>
                      <a:ext uri="{53640926-AAD7-44D8-BBD7-CCE9431645EC}">
                        <a14:shadowObscured xmlns:a14="http://schemas.microsoft.com/office/drawing/2010/main"/>
                      </a:ext>
                    </a:extLst>
                  </pic:spPr>
                </pic:pic>
              </a:graphicData>
            </a:graphic>
          </wp:inline>
        </w:drawing>
      </w:r>
    </w:p>
    <w:p w14:paraId="5756CBAD" w14:textId="3E299CD4" w:rsidR="00CE69C6" w:rsidRDefault="00B5230F" w:rsidP="00B5230F">
      <w:pPr>
        <w:pStyle w:val="Caption"/>
        <w:jc w:val="center"/>
      </w:pPr>
      <w:r>
        <w:t>figure 10: overall summaries output</w:t>
      </w:r>
      <w:r w:rsidR="00B306DB">
        <w:t xml:space="preserve"> 1</w:t>
      </w:r>
    </w:p>
    <w:p w14:paraId="64DD2BAE" w14:textId="77777777" w:rsidR="00B5230F" w:rsidRDefault="00B5230F" w:rsidP="00CE69C6">
      <w:pPr>
        <w:pStyle w:val="BodyParagraph"/>
        <w:rPr>
          <w:color w:val="auto"/>
        </w:rPr>
      </w:pPr>
    </w:p>
    <w:p w14:paraId="37D09FFD" w14:textId="31104FA2" w:rsidR="00CE69C6" w:rsidRDefault="00CE69C6" w:rsidP="00CE69C6">
      <w:pPr>
        <w:pStyle w:val="BodyParagraph"/>
        <w:rPr>
          <w:color w:val="auto"/>
        </w:rPr>
      </w:pPr>
      <w:r>
        <w:rPr>
          <w:color w:val="auto"/>
        </w:rPr>
        <w:t>In contrast, the second table</w:t>
      </w:r>
      <w:r w:rsidR="00B5230F">
        <w:rPr>
          <w:color w:val="auto"/>
        </w:rPr>
        <w:t>, “</w:t>
      </w:r>
      <w:proofErr w:type="spellStart"/>
      <w:r w:rsidR="00B5230F">
        <w:rPr>
          <w:color w:val="auto"/>
        </w:rPr>
        <w:t>OnStreet</w:t>
      </w:r>
      <w:proofErr w:type="spellEnd"/>
      <w:r w:rsidR="00B5230F">
        <w:rPr>
          <w:color w:val="auto"/>
        </w:rPr>
        <w:t xml:space="preserve"> 3 Period,”</w:t>
      </w:r>
      <w:r>
        <w:rPr>
          <w:color w:val="auto"/>
        </w:rPr>
        <w:t xml:space="preserve"> can also be filtered by land use category and is analyzed at a lot-specific level. This table includes the same analyzed variables and percent utilization for each lot (“Sum of </w:t>
      </w:r>
      <w:proofErr w:type="spellStart"/>
      <w:r>
        <w:rPr>
          <w:color w:val="auto"/>
        </w:rPr>
        <w:t>PctFull</w:t>
      </w:r>
      <w:proofErr w:type="spellEnd"/>
      <w:r>
        <w:rPr>
          <w:color w:val="auto"/>
        </w:rPr>
        <w:t>”).</w:t>
      </w:r>
    </w:p>
    <w:p w14:paraId="59CBCEBE" w14:textId="77777777" w:rsidR="00D9697C" w:rsidRDefault="00D9697C" w:rsidP="00CE69C6">
      <w:pPr>
        <w:pStyle w:val="BodyParagraph"/>
        <w:rPr>
          <w:color w:val="auto"/>
        </w:rPr>
      </w:pPr>
    </w:p>
    <w:p w14:paraId="3530EEEF" w14:textId="77777777" w:rsidR="006D2242" w:rsidRDefault="006D2242" w:rsidP="006D2242">
      <w:pPr>
        <w:pStyle w:val="BodyParagraph"/>
        <w:jc w:val="center"/>
      </w:pPr>
      <w:r w:rsidRPr="00371A3B">
        <w:rPr>
          <w:noProof/>
        </w:rPr>
        <w:drawing>
          <wp:inline distT="0" distB="0" distL="0" distR="0" wp14:anchorId="314B2336" wp14:editId="2A92A709">
            <wp:extent cx="4525156" cy="3067050"/>
            <wp:effectExtent l="0" t="0" r="889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rotWithShape="1">
                    <a:blip r:embed="rId46"/>
                    <a:srcRect l="662"/>
                    <a:stretch/>
                  </pic:blipFill>
                  <pic:spPr bwMode="auto">
                    <a:xfrm>
                      <a:off x="0" y="0"/>
                      <a:ext cx="4526306" cy="3067829"/>
                    </a:xfrm>
                    <a:prstGeom prst="rect">
                      <a:avLst/>
                    </a:prstGeom>
                    <a:ln>
                      <a:noFill/>
                    </a:ln>
                    <a:extLst>
                      <a:ext uri="{53640926-AAD7-44D8-BBD7-CCE9431645EC}">
                        <a14:shadowObscured xmlns:a14="http://schemas.microsoft.com/office/drawing/2010/main"/>
                      </a:ext>
                    </a:extLst>
                  </pic:spPr>
                </pic:pic>
              </a:graphicData>
            </a:graphic>
          </wp:inline>
        </w:drawing>
      </w:r>
    </w:p>
    <w:p w14:paraId="64A191B8" w14:textId="798C95AC" w:rsidR="003F01A7" w:rsidRDefault="00B5230F" w:rsidP="00B5230F">
      <w:pPr>
        <w:pStyle w:val="Caption"/>
        <w:jc w:val="center"/>
      </w:pPr>
      <w:r>
        <w:lastRenderedPageBreak/>
        <w:t xml:space="preserve">figure 11: </w:t>
      </w:r>
      <w:r w:rsidR="00B306DB">
        <w:t>overall summaries output 2</w:t>
      </w:r>
    </w:p>
    <w:p w14:paraId="1846C382" w14:textId="7D707FBB" w:rsidR="003F01A7" w:rsidRDefault="003F01A7" w:rsidP="003F01A7">
      <w:pPr>
        <w:pStyle w:val="BodyParagraph"/>
        <w:rPr>
          <w:color w:val="auto"/>
        </w:rPr>
      </w:pPr>
      <w:r>
        <w:rPr>
          <w:color w:val="auto"/>
        </w:rPr>
        <w:t>The table in this worksheet shows utilization rates for each parking lot (“</w:t>
      </w:r>
      <w:proofErr w:type="spellStart"/>
      <w:r>
        <w:rPr>
          <w:color w:val="auto"/>
        </w:rPr>
        <w:t>Lot_UID</w:t>
      </w:r>
      <w:proofErr w:type="spellEnd"/>
      <w:r>
        <w:rPr>
          <w:color w:val="auto"/>
        </w:rPr>
        <w:t>”) at hours 8:00, 13:00, and 16:00, organized by street. This also shows a grand total utilization rate for a 24-hour period. These can be filtered by month, day, and land use category.</w:t>
      </w:r>
    </w:p>
    <w:p w14:paraId="5FE12371" w14:textId="77777777" w:rsidR="004009F1" w:rsidRDefault="004009F1" w:rsidP="003F01A7">
      <w:pPr>
        <w:pStyle w:val="BodyParagraph"/>
        <w:rPr>
          <w:color w:val="auto"/>
        </w:rPr>
      </w:pPr>
    </w:p>
    <w:p w14:paraId="6DC7155C" w14:textId="77777777" w:rsidR="003F01A7" w:rsidRPr="0022246D" w:rsidRDefault="003F01A7" w:rsidP="003F01A7">
      <w:pPr>
        <w:pStyle w:val="BodyParagraph"/>
        <w:jc w:val="center"/>
        <w:rPr>
          <w:color w:val="auto"/>
        </w:rPr>
      </w:pPr>
      <w:r w:rsidRPr="002438BA">
        <w:rPr>
          <w:noProof/>
          <w:color w:val="auto"/>
        </w:rPr>
        <w:drawing>
          <wp:inline distT="0" distB="0" distL="0" distR="0" wp14:anchorId="098B6C8A" wp14:editId="44CF9A9D">
            <wp:extent cx="4953000" cy="3794593"/>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7"/>
                    <a:stretch>
                      <a:fillRect/>
                    </a:stretch>
                  </pic:blipFill>
                  <pic:spPr>
                    <a:xfrm>
                      <a:off x="0" y="0"/>
                      <a:ext cx="4956869" cy="3797557"/>
                    </a:xfrm>
                    <a:prstGeom prst="rect">
                      <a:avLst/>
                    </a:prstGeom>
                  </pic:spPr>
                </pic:pic>
              </a:graphicData>
            </a:graphic>
          </wp:inline>
        </w:drawing>
      </w:r>
    </w:p>
    <w:p w14:paraId="7C352088" w14:textId="6B74B08E" w:rsidR="004009F1" w:rsidRDefault="004009F1" w:rsidP="004009F1">
      <w:pPr>
        <w:pStyle w:val="Caption"/>
        <w:jc w:val="center"/>
      </w:pPr>
      <w:r>
        <w:t xml:space="preserve">figure 12: </w:t>
      </w:r>
      <w:proofErr w:type="spellStart"/>
      <w:r w:rsidR="00B306DB">
        <w:t>onstreet</w:t>
      </w:r>
      <w:proofErr w:type="spellEnd"/>
      <w:r w:rsidR="00B306DB">
        <w:t xml:space="preserve"> 3 period</w:t>
      </w:r>
      <w:r w:rsidR="001D308B">
        <w:t xml:space="preserve"> output</w:t>
      </w:r>
    </w:p>
    <w:p w14:paraId="4A0F2310" w14:textId="77777777" w:rsidR="00D9697C" w:rsidRDefault="00D9697C" w:rsidP="0010269F">
      <w:pPr>
        <w:pStyle w:val="BodyParagraph"/>
        <w:rPr>
          <w:color w:val="auto"/>
        </w:rPr>
      </w:pPr>
    </w:p>
    <w:p w14:paraId="26594C2C" w14:textId="7AC74781" w:rsidR="0010269F" w:rsidRDefault="0010269F" w:rsidP="0010269F">
      <w:pPr>
        <w:pStyle w:val="BodyParagraph"/>
        <w:rPr>
          <w:color w:val="auto"/>
        </w:rPr>
      </w:pPr>
      <w:r>
        <w:rPr>
          <w:color w:val="auto"/>
        </w:rPr>
        <w:t>This worksheet shows aggregated parking utilization for a given street by hours 0:00 and 6:00-23:00. The table includes:</w:t>
      </w:r>
    </w:p>
    <w:p w14:paraId="4ACBED87" w14:textId="77777777" w:rsidR="0010269F" w:rsidRDefault="0010269F" w:rsidP="0010269F">
      <w:pPr>
        <w:pStyle w:val="BodyParagraph"/>
        <w:numPr>
          <w:ilvl w:val="0"/>
          <w:numId w:val="21"/>
        </w:numPr>
        <w:rPr>
          <w:color w:val="auto"/>
        </w:rPr>
      </w:pPr>
      <w:r>
        <w:rPr>
          <w:color w:val="auto"/>
        </w:rPr>
        <w:t xml:space="preserve">Total parking spaces (“Sum of </w:t>
      </w:r>
      <w:proofErr w:type="spellStart"/>
      <w:r>
        <w:rPr>
          <w:color w:val="auto"/>
        </w:rPr>
        <w:t>SPACE_TOT</w:t>
      </w:r>
      <w:proofErr w:type="spellEnd"/>
      <w:r>
        <w:rPr>
          <w:color w:val="auto"/>
        </w:rPr>
        <w:t>”)</w:t>
      </w:r>
    </w:p>
    <w:p w14:paraId="0C644111" w14:textId="77777777" w:rsidR="0010269F" w:rsidRDefault="0010269F" w:rsidP="0010269F">
      <w:pPr>
        <w:pStyle w:val="BodyParagraph"/>
        <w:numPr>
          <w:ilvl w:val="0"/>
          <w:numId w:val="21"/>
        </w:numPr>
        <w:rPr>
          <w:color w:val="auto"/>
        </w:rPr>
      </w:pPr>
      <w:r>
        <w:rPr>
          <w:color w:val="auto"/>
        </w:rPr>
        <w:t>Utilized spaces/demand (“Sum of demand”)</w:t>
      </w:r>
    </w:p>
    <w:p w14:paraId="7D20E7AA" w14:textId="77777777" w:rsidR="0010269F" w:rsidRDefault="0010269F" w:rsidP="0010269F">
      <w:pPr>
        <w:pStyle w:val="BodyParagraph"/>
        <w:numPr>
          <w:ilvl w:val="0"/>
          <w:numId w:val="21"/>
        </w:numPr>
        <w:rPr>
          <w:color w:val="auto"/>
        </w:rPr>
      </w:pPr>
      <w:r>
        <w:rPr>
          <w:color w:val="auto"/>
        </w:rPr>
        <w:t xml:space="preserve">Percent utilization (“Sum of </w:t>
      </w:r>
      <w:proofErr w:type="spellStart"/>
      <w:r>
        <w:rPr>
          <w:color w:val="auto"/>
        </w:rPr>
        <w:t>PctFull</w:t>
      </w:r>
      <w:proofErr w:type="spellEnd"/>
      <w:r>
        <w:rPr>
          <w:color w:val="auto"/>
        </w:rPr>
        <w:t>”)</w:t>
      </w:r>
    </w:p>
    <w:p w14:paraId="72645153" w14:textId="77777777" w:rsidR="0010269F" w:rsidRDefault="0010269F" w:rsidP="0010269F">
      <w:pPr>
        <w:pStyle w:val="BodyParagraph"/>
        <w:rPr>
          <w:color w:val="auto"/>
        </w:rPr>
      </w:pPr>
      <w:r>
        <w:rPr>
          <w:color w:val="auto"/>
        </w:rPr>
        <w:t>These observations can be filtered by month, day, and street.</w:t>
      </w:r>
    </w:p>
    <w:p w14:paraId="0D90E500" w14:textId="4ECA7D86" w:rsidR="0010269F" w:rsidRDefault="0010269F" w:rsidP="0010269F">
      <w:pPr>
        <w:pStyle w:val="BodyParagraph"/>
        <w:rPr>
          <w:color w:val="auto"/>
        </w:rPr>
      </w:pPr>
      <w:r>
        <w:rPr>
          <w:noProof/>
          <w:color w:val="auto"/>
        </w:rPr>
        <w:lastRenderedPageBreak/>
        <w:drawing>
          <wp:inline distT="0" distB="0" distL="0" distR="0" wp14:anchorId="0AADF09E" wp14:editId="4DF4990A">
            <wp:extent cx="6478915" cy="284099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40" t="667" b="1"/>
                    <a:stretch/>
                  </pic:blipFill>
                  <pic:spPr bwMode="auto">
                    <a:xfrm>
                      <a:off x="0" y="0"/>
                      <a:ext cx="6497709" cy="2849231"/>
                    </a:xfrm>
                    <a:prstGeom prst="rect">
                      <a:avLst/>
                    </a:prstGeom>
                    <a:noFill/>
                    <a:ln>
                      <a:noFill/>
                    </a:ln>
                    <a:extLst>
                      <a:ext uri="{53640926-AAD7-44D8-BBD7-CCE9431645EC}">
                        <a14:shadowObscured xmlns:a14="http://schemas.microsoft.com/office/drawing/2010/main"/>
                      </a:ext>
                    </a:extLst>
                  </pic:spPr>
                </pic:pic>
              </a:graphicData>
            </a:graphic>
          </wp:inline>
        </w:drawing>
      </w:r>
    </w:p>
    <w:p w14:paraId="493E689A" w14:textId="7986E55D" w:rsidR="001D308B" w:rsidRDefault="001D308B" w:rsidP="001D308B">
      <w:pPr>
        <w:pStyle w:val="Caption"/>
        <w:jc w:val="center"/>
      </w:pPr>
      <w:r>
        <w:t xml:space="preserve">figure 13: </w:t>
      </w:r>
      <w:r w:rsidR="00B306DB">
        <w:t xml:space="preserve">single street </w:t>
      </w:r>
      <w:r w:rsidR="00D9697C">
        <w:t>pivot output</w:t>
      </w:r>
    </w:p>
    <w:p w14:paraId="2313B2B9" w14:textId="77777777" w:rsidR="00D9697C" w:rsidRDefault="00D9697C" w:rsidP="00B90F7B">
      <w:pPr>
        <w:pStyle w:val="BodyParagraph"/>
      </w:pPr>
    </w:p>
    <w:p w14:paraId="7D133734" w14:textId="41C0F8C0" w:rsidR="00B90F7B" w:rsidRDefault="00B90F7B" w:rsidP="00B90F7B">
      <w:pPr>
        <w:pStyle w:val="BodyParagraph"/>
      </w:pPr>
      <w:r>
        <w:t>The user should check these results for reasonableness. Do they generally agree with the user’s expectation? Do they agree with anecdotal data on this location? If not, the user should double check the inputs and consider if there are special cases in this area that do not conform well with the default demand and adjustment factors.</w:t>
      </w:r>
    </w:p>
    <w:p w14:paraId="2A7A777F" w14:textId="77777777" w:rsidR="00B90F7B" w:rsidRDefault="00B90F7B" w:rsidP="0010269F">
      <w:pPr>
        <w:pStyle w:val="BodyParagraph"/>
        <w:rPr>
          <w:color w:val="auto"/>
        </w:rPr>
      </w:pPr>
    </w:p>
    <w:p w14:paraId="1E410449" w14:textId="781940F6" w:rsidR="00C53CAE" w:rsidDel="00B155A9" w:rsidRDefault="00C85A3A" w:rsidP="006428FB">
      <w:pPr>
        <w:pStyle w:val="Heading1"/>
        <w:rPr>
          <w:del w:id="146" w:author="Nicholas Fisher" w:date="2022-11-14T14:26:00Z"/>
        </w:rPr>
      </w:pPr>
      <w:del w:id="147" w:author="Nicholas Fisher" w:date="2022-11-14T14:26:00Z">
        <w:r w:rsidDel="00B155A9">
          <w:delText>Example Analysis</w:delText>
        </w:r>
      </w:del>
    </w:p>
    <w:p w14:paraId="041CEBE8" w14:textId="51820373" w:rsidR="00F41168" w:rsidDel="00B155A9" w:rsidRDefault="00F41168" w:rsidP="006428FB">
      <w:pPr>
        <w:pStyle w:val="Heading2"/>
        <w:rPr>
          <w:del w:id="148" w:author="Nicholas Fisher" w:date="2022-11-14T14:26:00Z"/>
        </w:rPr>
      </w:pPr>
      <w:del w:id="149" w:author="Nicholas Fisher" w:date="2022-11-14T14:26:00Z">
        <w:r w:rsidDel="00B155A9">
          <w:delText>Existing Conditions</w:delText>
        </w:r>
      </w:del>
    </w:p>
    <w:p w14:paraId="636D8614" w14:textId="78680604" w:rsidR="00F41168" w:rsidDel="00B155A9" w:rsidRDefault="003B0CC5">
      <w:pPr>
        <w:pStyle w:val="BodyParagraph"/>
        <w:rPr>
          <w:del w:id="150" w:author="Nicholas Fisher" w:date="2022-11-14T14:26:00Z"/>
        </w:rPr>
      </w:pPr>
      <w:del w:id="151" w:author="Nicholas Fisher" w:date="2022-11-14T14:26:00Z">
        <w:r w:rsidDel="00B155A9">
          <w:delText>The exa</w:delText>
        </w:r>
        <w:r w:rsidR="003F2D94" w:rsidDel="00B155A9">
          <w:delText xml:space="preserve">mple below looks at </w:delText>
        </w:r>
        <w:r w:rsidR="002B0AA1" w:rsidDel="00B155A9">
          <w:delText xml:space="preserve">the parking </w:delText>
        </w:r>
        <w:r w:rsidR="00F41168" w:rsidDel="00B155A9">
          <w:delText>in the lots between Walmart and Home Depot</w:delText>
        </w:r>
        <w:r w:rsidR="005D130F" w:rsidDel="00B155A9">
          <w:delText>.</w:delText>
        </w:r>
        <w:r w:rsidR="000C04C8" w:rsidDel="00B155A9">
          <w:delText xml:space="preserve"> The calculation includes separate lines for the salon and optometrist located inside the Walmart. </w:delText>
        </w:r>
        <w:r w:rsidR="00DE6D2C" w:rsidDel="00B155A9">
          <w:delText>All</w:delText>
        </w:r>
        <w:r w:rsidR="006A4E95" w:rsidDel="00B155A9">
          <w:delText xml:space="preserve"> input files are included with the tool in </w:delText>
        </w:r>
        <w:r w:rsidR="008137DD" w:rsidDel="00B155A9">
          <w:delText xml:space="preserve">the Example Data folder or the Source </w:delText>
        </w:r>
        <w:r w:rsidR="00487ECA" w:rsidDel="00B155A9">
          <w:delText>Data folder</w:delText>
        </w:r>
        <w:r w:rsidR="006A4E95" w:rsidDel="00B155A9">
          <w:delText xml:space="preserve">. This </w:delText>
        </w:r>
        <w:r w:rsidR="000D57A4" w:rsidDel="00B155A9">
          <w:delText>data is based on</w:delText>
        </w:r>
        <w:r w:rsidR="00CF5FEA" w:rsidDel="00B155A9">
          <w:delText xml:space="preserve"> available databases and </w:delText>
        </w:r>
        <w:r w:rsidR="006A4E95" w:rsidDel="00B155A9">
          <w:delText>is data</w:delText>
        </w:r>
        <w:r w:rsidR="000D57A4" w:rsidDel="00B155A9">
          <w:delText xml:space="preserve"> is meant to be an example only</w:delText>
        </w:r>
        <w:r w:rsidR="00CF5FEA" w:rsidDel="00B155A9">
          <w:delText xml:space="preserve">. It </w:delText>
        </w:r>
        <w:r w:rsidR="00DA7860" w:rsidDel="00B155A9">
          <w:delText xml:space="preserve">may not be accurate, but it is accurate enough </w:delText>
        </w:r>
        <w:r w:rsidR="009A2644" w:rsidDel="00B155A9">
          <w:delText>for the example purposes.</w:delText>
        </w:r>
      </w:del>
    </w:p>
    <w:p w14:paraId="25E3CE1C" w14:textId="1326614C" w:rsidR="00F03BD7" w:rsidDel="00B155A9" w:rsidRDefault="00F03BD7" w:rsidP="006428FB">
      <w:pPr>
        <w:pStyle w:val="Heading3"/>
        <w:rPr>
          <w:del w:id="152" w:author="Nicholas Fisher" w:date="2022-11-14T14:26:00Z"/>
        </w:rPr>
      </w:pPr>
      <w:commentRangeStart w:id="153"/>
      <w:del w:id="154" w:author="Nicholas Fisher" w:date="2022-11-14T14:26:00Z">
        <w:r w:rsidDel="00B155A9">
          <w:delText>Generator File</w:delText>
        </w:r>
        <w:commentRangeEnd w:id="153"/>
        <w:r w:rsidR="00222BB4" w:rsidDel="00B155A9">
          <w:rPr>
            <w:rStyle w:val="CommentReference"/>
            <w:rFonts w:asciiTheme="minorHAnsi" w:eastAsiaTheme="minorHAnsi" w:hAnsiTheme="minorHAnsi" w:cstheme="minorBidi"/>
            <w:b w:val="0"/>
            <w:bCs w:val="0"/>
            <w:noProof w:val="0"/>
          </w:rPr>
          <w:commentReference w:id="153"/>
        </w:r>
      </w:del>
    </w:p>
    <w:p w14:paraId="29204960" w14:textId="21B6FF06" w:rsidR="006D0BEF" w:rsidRPr="006D0BEF" w:rsidDel="00B155A9" w:rsidRDefault="006D0BEF" w:rsidP="006D0BEF">
      <w:pPr>
        <w:pStyle w:val="BodyParagraph"/>
        <w:rPr>
          <w:del w:id="155" w:author="Nicholas Fisher" w:date="2022-11-14T14:26:00Z"/>
        </w:rPr>
      </w:pPr>
      <w:del w:id="156" w:author="Nicholas Fisher" w:date="2022-11-14T14:26:00Z">
        <w:r w:rsidDel="00B155A9">
          <w:delText>The four generators are represented in the</w:delText>
        </w:r>
        <w:r w:rsidRPr="00487ECA" w:rsidDel="00B155A9">
          <w:rPr>
            <w:i/>
          </w:rPr>
          <w:delText xml:space="preserve"> </w:delText>
        </w:r>
        <w:r w:rsidR="003645FC" w:rsidRPr="00487ECA" w:rsidDel="00B155A9">
          <w:rPr>
            <w:i/>
          </w:rPr>
          <w:delText>Generators</w:delText>
        </w:r>
        <w:r w:rsidR="003645FC" w:rsidDel="00B155A9">
          <w:delText xml:space="preserve"> Excel file.</w:delText>
        </w:r>
      </w:del>
    </w:p>
    <w:p w14:paraId="1E854288" w14:textId="2292562C" w:rsidR="00F416C7" w:rsidDel="00B155A9" w:rsidRDefault="006D0BEF" w:rsidP="00834539">
      <w:pPr>
        <w:keepNext/>
        <w:rPr>
          <w:del w:id="157" w:author="Nicholas Fisher" w:date="2022-11-14T14:26:00Z"/>
        </w:rPr>
      </w:pPr>
      <w:del w:id="158" w:author="Nicholas Fisher" w:date="2022-11-14T14:26:00Z">
        <w:r w:rsidRPr="006D0BEF" w:rsidDel="00B155A9">
          <w:rPr>
            <w:noProof/>
          </w:rPr>
          <w:drawing>
            <wp:inline distT="0" distB="0" distL="0" distR="0" wp14:anchorId="20CE46FF" wp14:editId="1F1C43F2">
              <wp:extent cx="5943600" cy="7569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756920"/>
                      </a:xfrm>
                      <a:prstGeom prst="rect">
                        <a:avLst/>
                      </a:prstGeom>
                      <a:noFill/>
                      <a:ln>
                        <a:noFill/>
                      </a:ln>
                    </pic:spPr>
                  </pic:pic>
                </a:graphicData>
              </a:graphic>
            </wp:inline>
          </w:drawing>
        </w:r>
      </w:del>
    </w:p>
    <w:p w14:paraId="6AE17867" w14:textId="5F3CEFAC" w:rsidR="00F03BD7" w:rsidDel="00B155A9" w:rsidRDefault="00F416C7" w:rsidP="00834539">
      <w:pPr>
        <w:pStyle w:val="Caption"/>
        <w:rPr>
          <w:del w:id="159" w:author="Nicholas Fisher" w:date="2022-11-14T14:26:00Z"/>
        </w:rPr>
      </w:pPr>
      <w:del w:id="160" w:author="Nicholas Fisher" w:date="2022-11-14T14:26:00Z">
        <w:r w:rsidDel="00B155A9">
          <w:delText xml:space="preserve">Figure </w:delText>
        </w:r>
        <w:r w:rsidDel="00B155A9">
          <w:fldChar w:fldCharType="begin"/>
        </w:r>
        <w:r w:rsidDel="00B155A9">
          <w:delInstrText xml:space="preserve"> SEQ Figure \* ARABIC </w:delInstrText>
        </w:r>
        <w:r w:rsidDel="00B155A9">
          <w:fldChar w:fldCharType="separate"/>
        </w:r>
        <w:r w:rsidR="006972AE" w:rsidDel="00B155A9">
          <w:rPr>
            <w:noProof/>
          </w:rPr>
          <w:delText>16</w:delText>
        </w:r>
        <w:r w:rsidDel="00B155A9">
          <w:rPr>
            <w:noProof/>
          </w:rPr>
          <w:fldChar w:fldCharType="end"/>
        </w:r>
        <w:r w:rsidDel="00B155A9">
          <w:delText>: Walmart/Home Depot Generators File</w:delText>
        </w:r>
      </w:del>
    </w:p>
    <w:p w14:paraId="15E084F8" w14:textId="47BC45C3" w:rsidR="00F03BD7" w:rsidDel="00B155A9" w:rsidRDefault="005E0EEA" w:rsidP="006428FB">
      <w:pPr>
        <w:pStyle w:val="Heading3"/>
        <w:rPr>
          <w:del w:id="161" w:author="Nicholas Fisher" w:date="2022-11-14T14:26:00Z"/>
        </w:rPr>
      </w:pPr>
      <w:del w:id="162" w:author="Nicholas Fisher" w:date="2022-11-14T14:26:00Z">
        <w:r w:rsidDel="00B155A9">
          <w:delText xml:space="preserve">Land Use </w:delText>
        </w:r>
        <w:r w:rsidR="00F03BD7" w:rsidDel="00B155A9">
          <w:delText>Demand and Adjustment Factor Files</w:delText>
        </w:r>
      </w:del>
    </w:p>
    <w:p w14:paraId="6E9B81DB" w14:textId="0CBA6BC2" w:rsidR="005F2133" w:rsidDel="00B155A9" w:rsidRDefault="005F2133" w:rsidP="005F2133">
      <w:pPr>
        <w:pStyle w:val="BodyParagraph"/>
        <w:rPr>
          <w:del w:id="163" w:author="Nicholas Fisher" w:date="2022-11-14T14:26:00Z"/>
        </w:rPr>
      </w:pPr>
      <w:del w:id="164" w:author="Nicholas Fisher" w:date="2022-11-14T14:26:00Z">
        <w:r w:rsidDel="00B155A9">
          <w:delText xml:space="preserve">This analysis uses the default demand and adjustment factors. No changes </w:delText>
        </w:r>
        <w:r w:rsidR="00521274" w:rsidDel="00B155A9">
          <w:delText>have been made</w:delText>
        </w:r>
      </w:del>
    </w:p>
    <w:p w14:paraId="158AEF2C" w14:textId="038F9F74" w:rsidR="00521274" w:rsidDel="00B155A9" w:rsidRDefault="00521274" w:rsidP="00521274">
      <w:pPr>
        <w:pStyle w:val="Heading3"/>
        <w:rPr>
          <w:del w:id="165" w:author="Nicholas Fisher" w:date="2022-11-14T14:26:00Z"/>
        </w:rPr>
      </w:pPr>
      <w:del w:id="166" w:author="Nicholas Fisher" w:date="2022-11-14T14:26:00Z">
        <w:r w:rsidDel="00B155A9">
          <w:delText>Results</w:delText>
        </w:r>
      </w:del>
    </w:p>
    <w:p w14:paraId="48CC3406" w14:textId="471C2DC1" w:rsidR="00C1797B" w:rsidRPr="00C1797B" w:rsidDel="00B155A9" w:rsidRDefault="00C1797B" w:rsidP="00C1797B">
      <w:pPr>
        <w:pStyle w:val="BodyParagraph"/>
        <w:rPr>
          <w:del w:id="167" w:author="Nicholas Fisher" w:date="2022-11-14T14:26:00Z"/>
        </w:rPr>
      </w:pPr>
      <w:del w:id="168" w:author="Nicholas Fisher" w:date="2022-11-14T14:26:00Z">
        <w:r w:rsidDel="00B155A9">
          <w:delText>The results show</w:delText>
        </w:r>
        <w:r w:rsidR="00CF3061" w:rsidDel="00B155A9">
          <w:delText xml:space="preserve"> that the highest demand is at 2 PM on a weekend in December. </w:delText>
        </w:r>
        <w:r w:rsidR="00C0737C" w:rsidDel="00B155A9">
          <w:delText>Lots</w:delText>
        </w:r>
        <w:r w:rsidR="001E0494" w:rsidDel="00B155A9">
          <w:delText xml:space="preserve"> 3 and 6 are full in the afternoon, but t</w:delText>
        </w:r>
        <w:r w:rsidR="007479C8" w:rsidDel="00B155A9">
          <w:delText xml:space="preserve">here are still 378 spots available </w:delText>
        </w:r>
        <w:r w:rsidR="00C0737C" w:rsidDel="00B155A9">
          <w:delText xml:space="preserve">across all the parking lots. </w:delText>
        </w:r>
      </w:del>
    </w:p>
    <w:p w14:paraId="5992990C" w14:textId="11D0C010" w:rsidR="00C1797B" w:rsidDel="00B155A9" w:rsidRDefault="00B84F6E" w:rsidP="00C1797B">
      <w:pPr>
        <w:pStyle w:val="BodyParagraph"/>
        <w:keepNext/>
        <w:rPr>
          <w:del w:id="169" w:author="Nicholas Fisher" w:date="2022-11-14T14:26:00Z"/>
        </w:rPr>
      </w:pPr>
      <w:del w:id="170" w:author="Nicholas Fisher" w:date="2022-11-14T14:26:00Z">
        <w:r w:rsidRPr="00B84F6E" w:rsidDel="00B155A9">
          <w:rPr>
            <w:noProof/>
          </w:rPr>
          <w:drawing>
            <wp:inline distT="0" distB="0" distL="0" distR="0" wp14:anchorId="63CE99C0" wp14:editId="1A67647F">
              <wp:extent cx="2651760" cy="276685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1760" cy="2766854"/>
                      </a:xfrm>
                      <a:prstGeom prst="rect">
                        <a:avLst/>
                      </a:prstGeom>
                      <a:noFill/>
                      <a:ln>
                        <a:noFill/>
                      </a:ln>
                    </pic:spPr>
                  </pic:pic>
                </a:graphicData>
              </a:graphic>
            </wp:inline>
          </w:drawing>
        </w:r>
        <w:r w:rsidR="002F51A7" w:rsidDel="00B155A9">
          <w:delText xml:space="preserve">  </w:delText>
        </w:r>
        <w:r w:rsidR="002F51A7" w:rsidDel="00B155A9">
          <w:rPr>
            <w:noProof/>
          </w:rPr>
          <w:drawing>
            <wp:inline distT="0" distB="0" distL="0" distR="0" wp14:anchorId="732FD227" wp14:editId="0B871DDA">
              <wp:extent cx="2823667" cy="150081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4798" cy="1512046"/>
                      </a:xfrm>
                      <a:prstGeom prst="rect">
                        <a:avLst/>
                      </a:prstGeom>
                    </pic:spPr>
                  </pic:pic>
                </a:graphicData>
              </a:graphic>
            </wp:inline>
          </w:drawing>
        </w:r>
      </w:del>
    </w:p>
    <w:p w14:paraId="0CC5E59D" w14:textId="20607616" w:rsidR="00D62405" w:rsidDel="00B155A9" w:rsidRDefault="00C1797B" w:rsidP="00C1797B">
      <w:pPr>
        <w:pStyle w:val="Caption"/>
        <w:rPr>
          <w:del w:id="171" w:author="Nicholas Fisher" w:date="2022-11-14T14:26:00Z"/>
        </w:rPr>
      </w:pPr>
      <w:del w:id="172" w:author="Nicholas Fisher" w:date="2022-11-14T14:26:00Z">
        <w:r w:rsidDel="00B155A9">
          <w:delText xml:space="preserve">Figure </w:delText>
        </w:r>
        <w:r w:rsidDel="00B155A9">
          <w:fldChar w:fldCharType="begin"/>
        </w:r>
        <w:r w:rsidDel="00B155A9">
          <w:delInstrText xml:space="preserve"> SEQ Figure \* ARABIC </w:delInstrText>
        </w:r>
        <w:r w:rsidDel="00B155A9">
          <w:fldChar w:fldCharType="separate"/>
        </w:r>
        <w:r w:rsidR="006972AE" w:rsidDel="00B155A9">
          <w:rPr>
            <w:noProof/>
          </w:rPr>
          <w:delText>17</w:delText>
        </w:r>
        <w:r w:rsidDel="00B155A9">
          <w:rPr>
            <w:noProof/>
          </w:rPr>
          <w:fldChar w:fldCharType="end"/>
        </w:r>
        <w:r w:rsidDel="00B155A9">
          <w:delText>: Existing Conditions Results</w:delText>
        </w:r>
      </w:del>
    </w:p>
    <w:p w14:paraId="53AE7E7B" w14:textId="2A998FD5" w:rsidR="009637E8" w:rsidDel="00B155A9" w:rsidRDefault="009637E8" w:rsidP="009637E8">
      <w:pPr>
        <w:pStyle w:val="BodyParagraph"/>
        <w:rPr>
          <w:del w:id="173" w:author="Nicholas Fisher" w:date="2022-11-14T14:26:00Z"/>
        </w:rPr>
      </w:pPr>
      <w:del w:id="174" w:author="Nicholas Fisher" w:date="2022-11-14T14:26:00Z">
        <w:r w:rsidRPr="009637E8" w:rsidDel="00B155A9">
          <w:delText>Note that lots 1, 2, and 4 have no one parking in them. The tool assumes that people continue parking in a generator’s preferred lot until it is full. In reality, people would probably park in these lots as lots 3, 5, and 6 began to fill up, but the tool’s abstraction is adequate for the shared parking analysis. The Grand Total column combines all lots’ availability into one place.</w:delText>
        </w:r>
      </w:del>
    </w:p>
    <w:p w14:paraId="5CFF64AF" w14:textId="602FAA21" w:rsidR="00D62405" w:rsidDel="00B155A9" w:rsidRDefault="00D62405">
      <w:pPr>
        <w:pStyle w:val="BodyParagraph"/>
        <w:rPr>
          <w:del w:id="175" w:author="Nicholas Fisher" w:date="2022-11-14T14:26:00Z"/>
        </w:rPr>
      </w:pPr>
    </w:p>
    <w:p w14:paraId="32665C2F" w14:textId="6C309474" w:rsidR="00FB2410" w:rsidDel="00B155A9" w:rsidRDefault="00C53E03" w:rsidP="00FB2410">
      <w:pPr>
        <w:pStyle w:val="Heading2"/>
        <w:rPr>
          <w:del w:id="176" w:author="Nicholas Fisher" w:date="2022-11-14T14:26:00Z"/>
        </w:rPr>
      </w:pPr>
      <w:del w:id="177" w:author="Nicholas Fisher" w:date="2022-11-14T14:26:00Z">
        <w:r w:rsidDel="00B155A9">
          <w:delText>Adding a New Generator</w:delText>
        </w:r>
      </w:del>
    </w:p>
    <w:p w14:paraId="50024BB9" w14:textId="1A1177D5" w:rsidR="00FB2410" w:rsidDel="00B155A9" w:rsidRDefault="00C473A2" w:rsidP="00FB2410">
      <w:pPr>
        <w:pStyle w:val="BodyParagraph"/>
        <w:rPr>
          <w:del w:id="178" w:author="Nicholas Fisher" w:date="2022-11-14T14:26:00Z"/>
        </w:rPr>
      </w:pPr>
      <w:del w:id="179" w:author="Nicholas Fisher" w:date="2022-11-14T14:26:00Z">
        <w:r w:rsidDel="00B155A9">
          <w:delText xml:space="preserve">Now we will add a new restaurant to </w:delText>
        </w:r>
        <w:r w:rsidR="004854EA" w:rsidDel="00B155A9">
          <w:delText>the area above parking lot 1</w:delText>
        </w:r>
        <w:r w:rsidDel="00B155A9">
          <w:delText>. The restaurant</w:delText>
        </w:r>
        <w:r w:rsidR="002B35DB" w:rsidDel="00B155A9">
          <w:delText xml:space="preserve"> is a 5,000 square-foot </w:delText>
        </w:r>
        <w:r w:rsidR="001E3C86" w:rsidDel="00B155A9">
          <w:delText>casual dinner/lunch place (LUC 20). Patrons will park in lot 1 first and then lot 5</w:delText>
        </w:r>
        <w:r w:rsidR="0040071B" w:rsidDel="00B155A9">
          <w:delText>.</w:delText>
        </w:r>
      </w:del>
    </w:p>
    <w:p w14:paraId="2C1B6B0F" w14:textId="3F4D8C4C" w:rsidR="00A56ABC" w:rsidRPr="00FB2410" w:rsidDel="00B155A9" w:rsidRDefault="00A56ABC" w:rsidP="00FB2410">
      <w:pPr>
        <w:pStyle w:val="BodyParagraph"/>
        <w:rPr>
          <w:del w:id="180" w:author="Nicholas Fisher" w:date="2022-11-14T14:26:00Z"/>
        </w:rPr>
      </w:pPr>
      <w:del w:id="181" w:author="Nicholas Fisher" w:date="2022-11-14T14:26:00Z">
        <w:r w:rsidDel="00B155A9">
          <w:delText>The restaurant will not create any new parking, so the same Parking Lot file is used.</w:delText>
        </w:r>
      </w:del>
    </w:p>
    <w:p w14:paraId="43E1062E" w14:textId="74407394" w:rsidR="00C92208" w:rsidDel="00B155A9" w:rsidRDefault="00C92208" w:rsidP="00FB2410">
      <w:pPr>
        <w:pStyle w:val="Heading3"/>
        <w:rPr>
          <w:del w:id="182" w:author="Nicholas Fisher" w:date="2022-11-14T14:26:00Z"/>
        </w:rPr>
      </w:pPr>
      <w:del w:id="183" w:author="Nicholas Fisher" w:date="2022-11-14T14:26:00Z">
        <w:r w:rsidDel="00B155A9">
          <w:delText>New Generator Excel File</w:delText>
        </w:r>
      </w:del>
    </w:p>
    <w:p w14:paraId="0211C6EE" w14:textId="6534BFEC" w:rsidR="00817AB7" w:rsidDel="00B155A9" w:rsidRDefault="00817AB7" w:rsidP="00817AB7">
      <w:pPr>
        <w:pStyle w:val="BodyParagraph"/>
        <w:rPr>
          <w:del w:id="184" w:author="Nicholas Fisher" w:date="2022-11-14T14:26:00Z"/>
        </w:rPr>
      </w:pPr>
      <w:del w:id="185" w:author="Nicholas Fisher" w:date="2022-11-14T14:26:00Z">
        <w:r w:rsidDel="00B155A9">
          <w:delText>The new</w:delText>
        </w:r>
        <w:r w:rsidRPr="00AB13BB" w:rsidDel="00B155A9">
          <w:rPr>
            <w:i/>
          </w:rPr>
          <w:delText xml:space="preserve"> Generators</w:delText>
        </w:r>
        <w:r w:rsidDel="00B155A9">
          <w:delText xml:space="preserve"> file starts with the existing conditions file and then adds a line for the new restaurant.</w:delText>
        </w:r>
        <w:r w:rsidR="00D80A6C" w:rsidDel="00B155A9">
          <w:delText xml:space="preserve"> The </w:delText>
        </w:r>
        <w:r w:rsidR="001245E7" w:rsidDel="00B155A9">
          <w:delText xml:space="preserve">values in the </w:delText>
        </w:r>
        <w:r w:rsidR="00D80A6C" w:rsidDel="00B155A9">
          <w:delText>Location</w:delText>
        </w:r>
        <w:r w:rsidR="00AB13BB" w:rsidDel="00B155A9">
          <w:delText xml:space="preserve"> </w:delText>
        </w:r>
        <w:r w:rsidR="00D80A6C" w:rsidDel="00B155A9">
          <w:delText>and Emp</w:delText>
        </w:r>
        <w:r w:rsidR="00AB13BB" w:rsidDel="00B155A9">
          <w:delText>_</w:delText>
        </w:r>
        <w:r w:rsidR="00D80A6C" w:rsidDel="00B155A9">
          <w:delText>UID</w:delText>
        </w:r>
        <w:r w:rsidR="001245E7" w:rsidDel="00B155A9">
          <w:delText xml:space="preserve"> columns</w:delText>
        </w:r>
        <w:r w:rsidR="00AB13BB" w:rsidDel="00B155A9">
          <w:delText xml:space="preserve"> </w:delText>
        </w:r>
        <w:r w:rsidR="00D80A6C" w:rsidDel="00B155A9">
          <w:delText xml:space="preserve">are arbitrary </w:delText>
        </w:r>
        <w:r w:rsidR="00BF2D32" w:rsidDel="00B155A9">
          <w:delText xml:space="preserve">and can be anything as long as they are unique in their column. The restaurant is not associated with any geographic data in this example. </w:delText>
        </w:r>
        <w:r w:rsidR="00027AE2" w:rsidDel="00B155A9">
          <w:delText xml:space="preserve">The ParkingLots column </w:delText>
        </w:r>
        <w:r w:rsidR="00C47AE5" w:rsidDel="00B155A9">
          <w:delText>of</w:delText>
        </w:r>
        <w:r w:rsidR="00027AE2" w:rsidDel="00B155A9">
          <w:delText xml:space="preserve"> </w:delText>
        </w:r>
        <w:r w:rsidR="006201CC" w:rsidDel="00B155A9">
          <w:delText>parking lot preference order is based on the user’s understanding of how new patrons will behave.</w:delText>
        </w:r>
      </w:del>
    </w:p>
    <w:p w14:paraId="7C8166D2" w14:textId="317563E9" w:rsidR="00F416C7" w:rsidDel="00B155A9" w:rsidRDefault="004B582E" w:rsidP="00F416C7">
      <w:pPr>
        <w:pStyle w:val="BodyParagraph"/>
        <w:keepNext/>
        <w:rPr>
          <w:del w:id="186" w:author="Nicholas Fisher" w:date="2022-11-14T14:26:00Z"/>
        </w:rPr>
      </w:pPr>
      <w:del w:id="187" w:author="Nicholas Fisher" w:date="2022-11-14T14:26:00Z">
        <w:r w:rsidRPr="004B582E" w:rsidDel="00B155A9">
          <w:rPr>
            <w:noProof/>
          </w:rPr>
          <w:drawing>
            <wp:inline distT="0" distB="0" distL="0" distR="0" wp14:anchorId="32989850" wp14:editId="5990F322">
              <wp:extent cx="5943600" cy="9061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906145"/>
                      </a:xfrm>
                      <a:prstGeom prst="rect">
                        <a:avLst/>
                      </a:prstGeom>
                      <a:noFill/>
                      <a:ln>
                        <a:noFill/>
                      </a:ln>
                    </pic:spPr>
                  </pic:pic>
                </a:graphicData>
              </a:graphic>
            </wp:inline>
          </w:drawing>
        </w:r>
      </w:del>
    </w:p>
    <w:p w14:paraId="39C23059" w14:textId="481774BC" w:rsidR="00FB2410" w:rsidRPr="00FB2410" w:rsidDel="00B155A9" w:rsidRDefault="00F416C7" w:rsidP="00F416C7">
      <w:pPr>
        <w:pStyle w:val="Caption"/>
        <w:rPr>
          <w:del w:id="188" w:author="Nicholas Fisher" w:date="2022-11-14T14:26:00Z"/>
        </w:rPr>
      </w:pPr>
      <w:del w:id="189" w:author="Nicholas Fisher" w:date="2022-11-14T14:26:00Z">
        <w:r w:rsidDel="00B155A9">
          <w:delText xml:space="preserve">Figure </w:delText>
        </w:r>
        <w:r w:rsidDel="00B155A9">
          <w:fldChar w:fldCharType="begin"/>
        </w:r>
        <w:r w:rsidDel="00B155A9">
          <w:delInstrText xml:space="preserve"> SEQ Figure \* ARABIC </w:delInstrText>
        </w:r>
        <w:r w:rsidDel="00B155A9">
          <w:fldChar w:fldCharType="separate"/>
        </w:r>
        <w:r w:rsidR="006972AE" w:rsidDel="00B155A9">
          <w:rPr>
            <w:noProof/>
          </w:rPr>
          <w:delText>18</w:delText>
        </w:r>
        <w:r w:rsidDel="00B155A9">
          <w:rPr>
            <w:noProof/>
          </w:rPr>
          <w:fldChar w:fldCharType="end"/>
        </w:r>
        <w:r w:rsidDel="00B155A9">
          <w:delText xml:space="preserve">: </w:delText>
        </w:r>
        <w:r w:rsidRPr="00BA4C61" w:rsidDel="00B155A9">
          <w:delText xml:space="preserve">WALMART/HOME DEPOT </w:delText>
        </w:r>
        <w:r w:rsidDel="00B155A9">
          <w:delText xml:space="preserve">Plus Restaurant </w:delText>
        </w:r>
        <w:r w:rsidRPr="00BA4C61" w:rsidDel="00B155A9">
          <w:delText>GENERATORS FILE</w:delText>
        </w:r>
      </w:del>
    </w:p>
    <w:p w14:paraId="504CB7A3" w14:textId="40B7E6CF" w:rsidR="00C53E03" w:rsidDel="00B155A9" w:rsidRDefault="00680833" w:rsidP="00834539">
      <w:pPr>
        <w:pStyle w:val="Heading3"/>
        <w:rPr>
          <w:del w:id="190" w:author="Nicholas Fisher" w:date="2022-11-14T14:26:00Z"/>
        </w:rPr>
      </w:pPr>
      <w:del w:id="191" w:author="Nicholas Fisher" w:date="2022-11-14T14:26:00Z">
        <w:r w:rsidDel="00B155A9">
          <w:delText>Results</w:delText>
        </w:r>
      </w:del>
    </w:p>
    <w:p w14:paraId="387EC9BB" w14:textId="346E727B" w:rsidR="001C5DDC" w:rsidRPr="001C5DDC" w:rsidDel="00B155A9" w:rsidRDefault="001C5DDC" w:rsidP="001C5DDC">
      <w:pPr>
        <w:pStyle w:val="BodyParagraph"/>
        <w:rPr>
          <w:del w:id="192" w:author="Nicholas Fisher" w:date="2022-11-14T14:26:00Z"/>
        </w:rPr>
      </w:pPr>
      <w:del w:id="193" w:author="Nicholas Fisher" w:date="2022-11-14T14:26:00Z">
        <w:r w:rsidDel="00B155A9">
          <w:delText xml:space="preserve">The results of the existing </w:delText>
        </w:r>
        <w:r w:rsidR="00330CD9" w:rsidDel="00B155A9">
          <w:delText>conditions scenario and the new restaurant scenario are shown below. The resta</w:delText>
        </w:r>
        <w:r w:rsidR="00C11450" w:rsidDel="00B155A9">
          <w:delText>urant has a peak demand of 100 spots</w:delText>
        </w:r>
        <w:r w:rsidR="00973F7A" w:rsidDel="00B155A9">
          <w:delText xml:space="preserve"> (8 PM).</w:delText>
        </w:r>
        <w:r w:rsidR="00C11450" w:rsidDel="00B155A9">
          <w:delText xml:space="preserve"> </w:delText>
        </w:r>
        <w:r w:rsidR="00973F7A" w:rsidDel="00B155A9">
          <w:delText>However, t</w:delText>
        </w:r>
        <w:r w:rsidR="00C11450" w:rsidDel="00B155A9">
          <w:delText>he lowest availab</w:delText>
        </w:r>
        <w:r w:rsidR="00754078" w:rsidDel="00B155A9">
          <w:delText>ility of</w:delText>
        </w:r>
        <w:r w:rsidR="00C11450" w:rsidDel="00B155A9">
          <w:delText xml:space="preserve"> spots </w:delText>
        </w:r>
        <w:r w:rsidR="00056D54" w:rsidDel="00B155A9">
          <w:delText>was</w:delText>
        </w:r>
        <w:r w:rsidR="0047167B" w:rsidDel="00B155A9">
          <w:delText xml:space="preserve"> reduced by 49 (378 spots </w:delText>
        </w:r>
        <w:r w:rsidR="00973F7A" w:rsidDel="00B155A9">
          <w:delText>–</w:delText>
        </w:r>
        <w:r w:rsidR="0047167B" w:rsidDel="00B155A9">
          <w:delText xml:space="preserve"> </w:delText>
        </w:r>
        <w:r w:rsidR="00973F7A" w:rsidDel="00B155A9">
          <w:delText>329 spots)</w:delText>
        </w:r>
        <w:r w:rsidR="009D578B" w:rsidDel="00B155A9">
          <w:delText xml:space="preserve"> because the peak demands occur at different times.</w:delText>
        </w:r>
      </w:del>
    </w:p>
    <w:p w14:paraId="46F17CA8" w14:textId="0C2AB1A1" w:rsidR="006201CC" w:rsidRDefault="006201CC" w:rsidP="006201CC">
      <w:pPr>
        <w:pStyle w:val="BodyParagraph"/>
        <w:keepNext/>
      </w:pPr>
      <w:del w:id="194" w:author="Nicholas Fisher" w:date="2022-11-14T14:26:00Z">
        <w:r w:rsidRPr="006201CC" w:rsidDel="00B155A9">
          <w:delText xml:space="preserve"> </w:delText>
        </w:r>
      </w:del>
    </w:p>
    <w:p w14:paraId="553E0A28" w14:textId="7D181940" w:rsidR="00C92208" w:rsidRDefault="00C92208" w:rsidP="00C92208">
      <w:pPr>
        <w:pStyle w:val="BodyParagraph"/>
      </w:pPr>
      <w:r>
        <w:t xml:space="preserve">   </w:t>
      </w:r>
    </w:p>
    <w:p w14:paraId="2CE85269" w14:textId="2217CF1C" w:rsidR="00C53E03" w:rsidRDefault="001B3BA4" w:rsidP="00C53E03">
      <w:pPr>
        <w:pStyle w:val="Heading1"/>
      </w:pPr>
      <w:bookmarkStart w:id="195" w:name="_Toc140350904"/>
      <w:r>
        <w:lastRenderedPageBreak/>
        <w:t>Cali</w:t>
      </w:r>
      <w:r w:rsidR="00D021F6">
        <w:t xml:space="preserve">bration and </w:t>
      </w:r>
      <w:r w:rsidR="00C53E03">
        <w:t>Refining Input Data</w:t>
      </w:r>
      <w:bookmarkEnd w:id="195"/>
    </w:p>
    <w:p w14:paraId="5A0B6AE5" w14:textId="62D880FA" w:rsidR="00BD1CAA" w:rsidRDefault="007134D2" w:rsidP="00403A36">
      <w:pPr>
        <w:pStyle w:val="BodyParagraph"/>
      </w:pPr>
      <w:r>
        <w:t xml:space="preserve">The SPA tool uses </w:t>
      </w:r>
      <w:r w:rsidR="002B0D22">
        <w:t>a generic d</w:t>
      </w:r>
      <w:r w:rsidR="002C2CCE">
        <w:t xml:space="preserve">ataset of </w:t>
      </w:r>
      <w:r w:rsidR="00D95D73">
        <w:t xml:space="preserve">national data from </w:t>
      </w:r>
      <w:r w:rsidR="002C2CCE" w:rsidRPr="00D45315">
        <w:rPr>
          <w:u w:val="single"/>
        </w:rPr>
        <w:t>Shared Parking</w:t>
      </w:r>
      <w:r w:rsidR="002C2CCE">
        <w:t xml:space="preserve">. </w:t>
      </w:r>
      <w:r w:rsidR="00D3509B">
        <w:t>It should be used as a planning tool to understand the effects of shared parking</w:t>
      </w:r>
      <w:r w:rsidR="003339FE">
        <w:t xml:space="preserve">, both where excess capacity may exist and </w:t>
      </w:r>
      <w:r w:rsidR="00807B95">
        <w:t>where a new generator may require more parking than is currently available.</w:t>
      </w:r>
      <w:r w:rsidR="003101D1">
        <w:t xml:space="preserve"> Like all planning data, the </w:t>
      </w:r>
      <w:r w:rsidR="00881D68">
        <w:t xml:space="preserve">demand and adjustment factors used here are not </w:t>
      </w:r>
      <w:r w:rsidR="00F66FEC">
        <w:t xml:space="preserve">perfect, and the user should </w:t>
      </w:r>
      <w:r w:rsidR="0070267A">
        <w:t>be careful when demand is shown to be close to supply</w:t>
      </w:r>
      <w:r w:rsidR="006C0B8A">
        <w:t>.</w:t>
      </w:r>
    </w:p>
    <w:p w14:paraId="39D3553D" w14:textId="5F93034A" w:rsidR="00C53E03" w:rsidRDefault="00B41482" w:rsidP="00403A36">
      <w:pPr>
        <w:pStyle w:val="BodyParagraph"/>
      </w:pPr>
      <w:r>
        <w:t xml:space="preserve">There are a variety of reasons a </w:t>
      </w:r>
      <w:r w:rsidR="00EE6621">
        <w:t xml:space="preserve">user may want to change the demand and adjustments factors. </w:t>
      </w:r>
      <w:r w:rsidR="00CC786C">
        <w:t xml:space="preserve">A user may decide to </w:t>
      </w:r>
      <w:r w:rsidR="0013575B">
        <w:t xml:space="preserve">use </w:t>
      </w:r>
      <w:r w:rsidR="004D1AB9">
        <w:t xml:space="preserve">local data </w:t>
      </w:r>
      <w:r w:rsidR="00FF6324">
        <w:t xml:space="preserve">for </w:t>
      </w:r>
      <w:r w:rsidR="00006FBE">
        <w:t>time adjustment factors</w:t>
      </w:r>
      <w:r w:rsidR="00EC7A46">
        <w:t xml:space="preserve"> or </w:t>
      </w:r>
      <w:r w:rsidR="009A35F8">
        <w:t xml:space="preserve">use a </w:t>
      </w:r>
      <w:r w:rsidR="003540B6">
        <w:t>high</w:t>
      </w:r>
      <w:r w:rsidR="008E467D">
        <w:t>er</w:t>
      </w:r>
      <w:r w:rsidR="009A35F8">
        <w:t xml:space="preserve"> generation rate for a par</w:t>
      </w:r>
      <w:r w:rsidR="003540B6">
        <w:t>ticularly popu</w:t>
      </w:r>
      <w:r w:rsidR="002754B0">
        <w:t>lar generator.</w:t>
      </w:r>
      <w:r w:rsidR="00D24411">
        <w:t xml:space="preserve"> The </w:t>
      </w:r>
      <w:r w:rsidR="0066277F">
        <w:t xml:space="preserve">available land use codes may not cover a </w:t>
      </w:r>
      <w:r>
        <w:t xml:space="preserve">desired </w:t>
      </w:r>
      <w:r w:rsidR="00CD744F">
        <w:t>land use type</w:t>
      </w:r>
      <w:r>
        <w:t>.</w:t>
      </w:r>
      <w:r w:rsidR="00612186">
        <w:t xml:space="preserve"> </w:t>
      </w:r>
      <w:r w:rsidR="0095142A" w:rsidRPr="00D45315">
        <w:rPr>
          <w:u w:val="single"/>
        </w:rPr>
        <w:t>Shared Parking</w:t>
      </w:r>
      <w:r w:rsidR="0095142A">
        <w:t xml:space="preserve"> </w:t>
      </w:r>
      <w:r w:rsidR="0055660F">
        <w:t xml:space="preserve">explains its methods for data collection </w:t>
      </w:r>
      <w:r w:rsidR="002D38B1">
        <w:t xml:space="preserve">and </w:t>
      </w:r>
      <w:r w:rsidR="00422431">
        <w:t>how to collect local data.</w:t>
      </w:r>
    </w:p>
    <w:p w14:paraId="4EDC29AC" w14:textId="5709CD26" w:rsidR="00602931" w:rsidRDefault="00602931" w:rsidP="00403A36">
      <w:pPr>
        <w:pStyle w:val="BodyParagraph"/>
      </w:pPr>
      <w:r>
        <w:t xml:space="preserve">A good first step is to </w:t>
      </w:r>
      <w:r w:rsidR="00CC46D6">
        <w:t xml:space="preserve">perform field </w:t>
      </w:r>
      <w:r w:rsidR="007D3026">
        <w:t>counts</w:t>
      </w:r>
      <w:r w:rsidR="00CC46D6">
        <w:t xml:space="preserve"> </w:t>
      </w:r>
      <w:r w:rsidR="00A43F40">
        <w:t xml:space="preserve">at the times the </w:t>
      </w:r>
      <w:r w:rsidR="00F90A13">
        <w:t xml:space="preserve">SPA tool indicates </w:t>
      </w:r>
      <w:r w:rsidR="00646161">
        <w:t>peak de</w:t>
      </w:r>
      <w:r w:rsidR="00C677B5">
        <w:t xml:space="preserve">mand occurs. </w:t>
      </w:r>
      <w:r w:rsidR="00F57705">
        <w:t xml:space="preserve">It may also be helpful to </w:t>
      </w:r>
      <w:r w:rsidR="001D3A70">
        <w:t>compare anecdotal data</w:t>
      </w:r>
      <w:r w:rsidR="003840A3">
        <w:t xml:space="preserve"> for </w:t>
      </w:r>
      <w:proofErr w:type="gramStart"/>
      <w:r w:rsidR="003840A3">
        <w:t>particular times</w:t>
      </w:r>
      <w:proofErr w:type="gramEnd"/>
      <w:r w:rsidR="001D3A70">
        <w:t xml:space="preserve"> with </w:t>
      </w:r>
      <w:r w:rsidR="00EB062B">
        <w:t>what the tool</w:t>
      </w:r>
      <w:r w:rsidR="003840A3">
        <w:t xml:space="preserve">’s output indicates. </w:t>
      </w:r>
      <w:r w:rsidR="007D3026">
        <w:t xml:space="preserve">These observations </w:t>
      </w:r>
      <w:r w:rsidR="000F55A8">
        <w:t xml:space="preserve">may show that the tool is generally accurate, </w:t>
      </w:r>
      <w:r w:rsidR="00356DBE">
        <w:t xml:space="preserve">or over- or under-estimating peak demand. </w:t>
      </w:r>
      <w:r w:rsidR="00410031">
        <w:t>It is also possible that some stores are not open w</w:t>
      </w:r>
      <w:r w:rsidR="00221674">
        <w:t>hen</w:t>
      </w:r>
      <w:r w:rsidR="00410031">
        <w:t xml:space="preserve"> the default factors </w:t>
      </w:r>
      <w:proofErr w:type="gramStart"/>
      <w:r w:rsidR="00410031">
        <w:t>are showing</w:t>
      </w:r>
      <w:proofErr w:type="gramEnd"/>
      <w:r w:rsidR="00410031">
        <w:t xml:space="preserve"> t</w:t>
      </w:r>
      <w:r w:rsidR="00BC38DF">
        <w:t xml:space="preserve">hey have demand, </w:t>
      </w:r>
      <w:proofErr w:type="gramStart"/>
      <w:r w:rsidR="00BC38DF">
        <w:t>e.g.</w:t>
      </w:r>
      <w:proofErr w:type="gramEnd"/>
      <w:r w:rsidR="00BC38DF">
        <w:t xml:space="preserve"> restaurants that are not open after midnight.</w:t>
      </w:r>
    </w:p>
    <w:p w14:paraId="2BDE2BB4" w14:textId="7518616B" w:rsidR="00356DBE" w:rsidRDefault="00356DBE" w:rsidP="00403A36">
      <w:pPr>
        <w:pStyle w:val="BodyParagraph"/>
      </w:pPr>
      <w:r>
        <w:t xml:space="preserve">If the user determines that </w:t>
      </w:r>
      <w:r w:rsidR="004B6B4A">
        <w:t>the demand and ad</w:t>
      </w:r>
      <w:r w:rsidR="00F31C95">
        <w:t xml:space="preserve">justment factors need to be refined, </w:t>
      </w:r>
      <w:r w:rsidR="002F7FB1">
        <w:t xml:space="preserve">the user should </w:t>
      </w:r>
      <w:r w:rsidR="00C21E22">
        <w:t xml:space="preserve">perform parking lot counts in accordance with the </w:t>
      </w:r>
      <w:r w:rsidR="00C21E22" w:rsidRPr="00D45315">
        <w:rPr>
          <w:u w:val="single"/>
        </w:rPr>
        <w:t>Shared Parking</w:t>
      </w:r>
      <w:r w:rsidR="00C21E22">
        <w:t xml:space="preserve"> methodology. </w:t>
      </w:r>
      <w:r w:rsidR="00DD2134">
        <w:t xml:space="preserve">It may be possible to </w:t>
      </w:r>
      <w:r w:rsidR="00016798">
        <w:t xml:space="preserve">perform counts at only the </w:t>
      </w:r>
      <w:r w:rsidR="00E021CF">
        <w:t>times of highest demand and adjust the factors accordingly</w:t>
      </w:r>
      <w:r w:rsidR="00DA31D7">
        <w:t xml:space="preserve"> and thus avoid </w:t>
      </w:r>
      <w:r w:rsidR="00E30342">
        <w:t xml:space="preserve">counting all 26 days </w:t>
      </w:r>
      <w:r w:rsidR="00EA7EEA">
        <w:t>of factors</w:t>
      </w:r>
      <w:r w:rsidR="00E021CF">
        <w:t xml:space="preserve">. </w:t>
      </w:r>
      <w:r w:rsidR="00A23438">
        <w:t xml:space="preserve">Changing factors to reflect </w:t>
      </w:r>
      <w:r w:rsidR="009C575A">
        <w:t xml:space="preserve">store hour </w:t>
      </w:r>
      <w:r w:rsidR="00FF7623">
        <w:t xml:space="preserve">hours </w:t>
      </w:r>
      <w:r w:rsidR="00663C3B">
        <w:t>will also help calibrate a part</w:t>
      </w:r>
      <w:r w:rsidR="003F24CD">
        <w:t>icular area</w:t>
      </w:r>
      <w:r w:rsidR="00F95613">
        <w:t>.</w:t>
      </w:r>
    </w:p>
    <w:p w14:paraId="0F9AC67F" w14:textId="2F6447FD" w:rsidR="00F83520" w:rsidDel="00F45A53" w:rsidRDefault="00F83520" w:rsidP="00403A36">
      <w:pPr>
        <w:pStyle w:val="BodyParagraph"/>
        <w:rPr>
          <w:del w:id="196" w:author="Nicholas Fisher" w:date="2023-01-06T15:29:00Z"/>
        </w:rPr>
      </w:pPr>
      <w:del w:id="197" w:author="Nicholas Fisher" w:date="2023-01-06T15:29:00Z">
        <w:r w:rsidDel="00F45A53">
          <w:delText xml:space="preserve">After the new factors have been determined, see Section </w:delText>
        </w:r>
        <w:r w:rsidDel="00F45A53">
          <w:fldChar w:fldCharType="begin"/>
        </w:r>
        <w:r w:rsidDel="00F45A53">
          <w:delInstrText xml:space="preserve"> REF _Ref20141203 \r \h </w:delInstrText>
        </w:r>
        <w:r w:rsidDel="00F45A53">
          <w:fldChar w:fldCharType="separate"/>
        </w:r>
        <w:r w:rsidR="003F26B8" w:rsidDel="00F45A53">
          <w:delText>6.3</w:delText>
        </w:r>
        <w:r w:rsidDel="00F45A53">
          <w:fldChar w:fldCharType="end"/>
        </w:r>
        <w:r w:rsidR="009D5DA9" w:rsidDel="00F45A53">
          <w:delText xml:space="preserve"> </w:delText>
        </w:r>
        <w:r w:rsidR="009454DA" w:rsidDel="00F45A53">
          <w:fldChar w:fldCharType="begin"/>
        </w:r>
        <w:r w:rsidR="009454DA" w:rsidDel="00F45A53">
          <w:delInstrText xml:space="preserve"> REF _Ref20141203 \h </w:delInstrText>
        </w:r>
        <w:r w:rsidR="00A17B97" w:rsidDel="00F45A53">
          <w:delInstrText xml:space="preserve"> \* MERGEFORMAT </w:delInstrText>
        </w:r>
        <w:r w:rsidR="009454DA" w:rsidDel="00F45A53">
          <w:fldChar w:fldCharType="separate"/>
        </w:r>
        <w:r w:rsidR="003F26B8" w:rsidDel="00F45A53">
          <w:delText xml:space="preserve">Create </w:delText>
        </w:r>
        <w:r w:rsidR="003F26B8" w:rsidRPr="003F26B8" w:rsidDel="00F45A53">
          <w:rPr>
            <w:i/>
            <w:iCs/>
          </w:rPr>
          <w:delText>Adjustment Factors</w:delText>
        </w:r>
        <w:r w:rsidR="003F26B8" w:rsidDel="00F45A53">
          <w:delText xml:space="preserve"> File</w:delText>
        </w:r>
        <w:r w:rsidR="009454DA" w:rsidDel="00F45A53">
          <w:fldChar w:fldCharType="end"/>
        </w:r>
        <w:r w:rsidR="009D5DA9" w:rsidDel="00F45A53">
          <w:delText xml:space="preserve"> for </w:delText>
        </w:r>
        <w:r w:rsidR="00AA01AB" w:rsidDel="00F45A53">
          <w:delText xml:space="preserve">more information on creating a new </w:delText>
        </w:r>
        <w:r w:rsidR="006A1520" w:rsidRPr="00376808" w:rsidDel="00F45A53">
          <w:rPr>
            <w:i/>
          </w:rPr>
          <w:delText>Land Use Demand</w:delText>
        </w:r>
        <w:r w:rsidR="00F968B5" w:rsidDel="00F45A53">
          <w:rPr>
            <w:i/>
          </w:rPr>
          <w:delText xml:space="preserve"> </w:delText>
        </w:r>
        <w:r w:rsidR="00A17B97" w:rsidDel="00F45A53">
          <w:delText>E</w:delText>
        </w:r>
        <w:r w:rsidR="00926426" w:rsidDel="00F45A53">
          <w:delText xml:space="preserve">xcel file and </w:delText>
        </w:r>
        <w:r w:rsidR="00926426" w:rsidRPr="00376808" w:rsidDel="00F45A53">
          <w:rPr>
            <w:i/>
          </w:rPr>
          <w:delText>Adjustment Factor</w:delText>
        </w:r>
        <w:r w:rsidR="00F11C20" w:rsidDel="00F45A53">
          <w:delText xml:space="preserve"> pickle file.</w:delText>
        </w:r>
        <w:bookmarkStart w:id="198" w:name="_Toc140350905"/>
        <w:bookmarkEnd w:id="198"/>
      </w:del>
    </w:p>
    <w:p w14:paraId="4C78A43A" w14:textId="1C653326" w:rsidR="00652609" w:rsidRDefault="00652609" w:rsidP="00652609">
      <w:pPr>
        <w:pStyle w:val="Heading1"/>
      </w:pPr>
      <w:bookmarkStart w:id="199" w:name="_Ref20133289"/>
      <w:bookmarkStart w:id="200" w:name="_Toc140350906"/>
      <w:r>
        <w:lastRenderedPageBreak/>
        <w:t>Creating Input Files</w:t>
      </w:r>
      <w:bookmarkEnd w:id="199"/>
      <w:bookmarkEnd w:id="200"/>
    </w:p>
    <w:p w14:paraId="7167FB43" w14:textId="4341025B" w:rsidR="00652609" w:rsidRDefault="009F45AB" w:rsidP="00652609">
      <w:pPr>
        <w:pStyle w:val="BodyParagraph"/>
      </w:pPr>
      <w:r>
        <w:t xml:space="preserve">The Shared Parking Analysis Tool is designed </w:t>
      </w:r>
      <w:r w:rsidR="00392DB6">
        <w:t xml:space="preserve">to </w:t>
      </w:r>
      <w:r>
        <w:t xml:space="preserve">work with the </w:t>
      </w:r>
      <w:r w:rsidR="00B42C9B">
        <w:t>E</w:t>
      </w:r>
      <w:r>
        <w:t xml:space="preserve">xcel input files described in Section </w:t>
      </w:r>
      <w:r>
        <w:fldChar w:fldCharType="begin"/>
      </w:r>
      <w:r>
        <w:instrText xml:space="preserve"> REF _Ref19864753 \w \h </w:instrText>
      </w:r>
      <w:r>
        <w:fldChar w:fldCharType="separate"/>
      </w:r>
      <w:r w:rsidR="003F26B8">
        <w:t>2.2</w:t>
      </w:r>
      <w:r>
        <w:fldChar w:fldCharType="end"/>
      </w:r>
      <w:r>
        <w:t xml:space="preserve"> </w:t>
      </w:r>
      <w:r>
        <w:fldChar w:fldCharType="begin"/>
      </w:r>
      <w:r>
        <w:instrText xml:space="preserve"> REF _Ref19864753 \h </w:instrText>
      </w:r>
      <w:r>
        <w:fldChar w:fldCharType="separate"/>
      </w:r>
      <w:r w:rsidR="003F26B8">
        <w:t>Input Files</w:t>
      </w:r>
      <w:r>
        <w:fldChar w:fldCharType="end"/>
      </w:r>
      <w:r>
        <w:t xml:space="preserve">. This section describes creating </w:t>
      </w:r>
      <w:r w:rsidR="006056CE">
        <w:t>the input</w:t>
      </w:r>
      <w:r>
        <w:t xml:space="preserve"> files from the </w:t>
      </w:r>
      <w:r w:rsidR="006056CE">
        <w:t xml:space="preserve">Williston Employment and Parking shapefiles that come with the tool, but the user can also create the input files a different way </w:t>
      </w:r>
      <w:r w:rsidR="00C82738">
        <w:t xml:space="preserve">or </w:t>
      </w:r>
      <w:r w:rsidR="006056CE">
        <w:t xml:space="preserve">from different source data </w:t>
      </w:r>
      <w:proofErr w:type="gramStart"/>
      <w:r w:rsidR="006056CE">
        <w:t>as long as</w:t>
      </w:r>
      <w:proofErr w:type="gramEnd"/>
      <w:r w:rsidR="006056CE">
        <w:t xml:space="preserve"> the final input files have the </w:t>
      </w:r>
      <w:r w:rsidR="000339D0">
        <w:t>c</w:t>
      </w:r>
      <w:r w:rsidR="006056CE">
        <w:t xml:space="preserve">olumns described in Section </w:t>
      </w:r>
      <w:r w:rsidR="006056CE">
        <w:fldChar w:fldCharType="begin"/>
      </w:r>
      <w:r w:rsidR="006056CE">
        <w:instrText xml:space="preserve"> REF _Ref19864753 \w \h </w:instrText>
      </w:r>
      <w:r w:rsidR="006056CE">
        <w:fldChar w:fldCharType="separate"/>
      </w:r>
      <w:r w:rsidR="003F26B8">
        <w:t>2.2</w:t>
      </w:r>
      <w:r w:rsidR="006056CE">
        <w:fldChar w:fldCharType="end"/>
      </w:r>
      <w:r w:rsidR="00C82738">
        <w:t xml:space="preserve">. The </w:t>
      </w:r>
      <w:r w:rsidR="006D6DB3">
        <w:t xml:space="preserve">Employment shapefile </w:t>
      </w:r>
      <w:r w:rsidR="00F50345">
        <w:t xml:space="preserve">used in this example </w:t>
      </w:r>
      <w:r w:rsidR="006D6DB3">
        <w:t xml:space="preserve">contains </w:t>
      </w:r>
      <w:r w:rsidR="00F50345">
        <w:t xml:space="preserve">the </w:t>
      </w:r>
      <w:r w:rsidR="006D6DB3">
        <w:t>parking generators</w:t>
      </w:r>
      <w:r w:rsidR="00F50345">
        <w:t xml:space="preserve"> to be studied</w:t>
      </w:r>
      <w:r w:rsidR="00F0265C">
        <w:t>, but the user could also use non-employment</w:t>
      </w:r>
      <w:r w:rsidR="00F50345">
        <w:t>-related</w:t>
      </w:r>
      <w:r w:rsidR="00F0265C">
        <w:t xml:space="preserve"> </w:t>
      </w:r>
      <w:r w:rsidR="00310A35">
        <w:t xml:space="preserve">sources of parking generation, </w:t>
      </w:r>
      <w:r w:rsidR="00F50345">
        <w:t>such as housing.</w:t>
      </w:r>
    </w:p>
    <w:p w14:paraId="7298F3AF" w14:textId="406D9402" w:rsidR="00652609" w:rsidRPr="00652609" w:rsidRDefault="0056178E" w:rsidP="00652609">
      <w:pPr>
        <w:pStyle w:val="Heading2"/>
      </w:pPr>
      <w:bookmarkStart w:id="201" w:name="_Toc140350907"/>
      <w:r>
        <w:t xml:space="preserve">Create </w:t>
      </w:r>
      <w:r w:rsidR="00652609">
        <w:t>Parking Lot Preference List</w:t>
      </w:r>
      <w:bookmarkEnd w:id="201"/>
    </w:p>
    <w:p w14:paraId="16573633" w14:textId="77777777" w:rsidR="003626C2" w:rsidRDefault="003626C2" w:rsidP="0038152D">
      <w:pPr>
        <w:pStyle w:val="BodyParagraph"/>
      </w:pPr>
      <w:r>
        <w:t>Open ArcMap</w:t>
      </w:r>
    </w:p>
    <w:p w14:paraId="1C4302B5" w14:textId="51F0845C" w:rsidR="00652609" w:rsidRDefault="00652609" w:rsidP="0038152D">
      <w:pPr>
        <w:pStyle w:val="BodyParagraph"/>
      </w:pPr>
      <w:r>
        <w:t xml:space="preserve">Load </w:t>
      </w:r>
      <w:r w:rsidR="00E42173">
        <w:t xml:space="preserve">the </w:t>
      </w:r>
      <w:r>
        <w:t xml:space="preserve">Employment point </w:t>
      </w:r>
      <w:r w:rsidR="00FA4AA9">
        <w:t>shape</w:t>
      </w:r>
      <w:r>
        <w:t>file</w:t>
      </w:r>
      <w:r w:rsidR="005F132A">
        <w:t>.</w:t>
      </w:r>
    </w:p>
    <w:p w14:paraId="48B8E744" w14:textId="44CC4BED" w:rsidR="00652609" w:rsidRDefault="00652609" w:rsidP="0038152D">
      <w:pPr>
        <w:pStyle w:val="BodyParagraph"/>
      </w:pPr>
      <w:r>
        <w:t xml:space="preserve">Load </w:t>
      </w:r>
      <w:r w:rsidR="00E42173">
        <w:t xml:space="preserve">the </w:t>
      </w:r>
      <w:r>
        <w:t xml:space="preserve">Parking Lot polygon </w:t>
      </w:r>
      <w:r w:rsidR="00FA4AA9">
        <w:t>shape</w:t>
      </w:r>
      <w:r>
        <w:t>file</w:t>
      </w:r>
      <w:r w:rsidR="005F132A">
        <w:t>.</w:t>
      </w:r>
    </w:p>
    <w:p w14:paraId="3CE97F5D" w14:textId="1FAE49E7" w:rsidR="00652609" w:rsidRDefault="00652609" w:rsidP="0038152D">
      <w:pPr>
        <w:pStyle w:val="BodyParagraph"/>
      </w:pPr>
      <w:r>
        <w:t>Select the employment points and parking lot polygons to include in the analysis</w:t>
      </w:r>
      <w:r w:rsidR="005F132A">
        <w:t xml:space="preserve">. </w:t>
      </w:r>
      <w:r w:rsidR="0035763C">
        <w:fldChar w:fldCharType="begin"/>
      </w:r>
      <w:r w:rsidR="0035763C">
        <w:instrText xml:space="preserve"> REF _Ref20397125 \h </w:instrText>
      </w:r>
      <w:r w:rsidR="0035763C">
        <w:fldChar w:fldCharType="separate"/>
      </w:r>
      <w:r w:rsidR="003F26B8">
        <w:t xml:space="preserve">Figure </w:t>
      </w:r>
      <w:r w:rsidR="003F26B8">
        <w:rPr>
          <w:noProof/>
        </w:rPr>
        <w:t>23</w:t>
      </w:r>
      <w:r w:rsidR="0035763C">
        <w:fldChar w:fldCharType="end"/>
      </w:r>
      <w:r w:rsidR="003F305B">
        <w:t xml:space="preserve"> shows only the point locations Home Depot and Walmart </w:t>
      </w:r>
      <w:r w:rsidR="0035763C">
        <w:t>and their associated parking lots highlighted. Only these points and polygons will be included in the analysis.</w:t>
      </w:r>
    </w:p>
    <w:p w14:paraId="2F50A0CB" w14:textId="77777777" w:rsidR="000727D7" w:rsidRDefault="000727D7" w:rsidP="00376808">
      <w:pPr>
        <w:pStyle w:val="BodyParagraph"/>
        <w:keepNext/>
      </w:pPr>
      <w:r>
        <w:rPr>
          <w:noProof/>
        </w:rPr>
        <w:drawing>
          <wp:inline distT="0" distB="0" distL="0" distR="0" wp14:anchorId="5F156CFD" wp14:editId="466010FC">
            <wp:extent cx="2951424" cy="2677363"/>
            <wp:effectExtent l="0" t="0" r="1905"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0495" cy="2685591"/>
                    </a:xfrm>
                    <a:prstGeom prst="rect">
                      <a:avLst/>
                    </a:prstGeom>
                  </pic:spPr>
                </pic:pic>
              </a:graphicData>
            </a:graphic>
          </wp:inline>
        </w:drawing>
      </w:r>
    </w:p>
    <w:p w14:paraId="37C09952" w14:textId="3FC06661" w:rsidR="000727D7" w:rsidRDefault="000727D7" w:rsidP="00376808">
      <w:pPr>
        <w:pStyle w:val="Caption"/>
      </w:pPr>
      <w:bookmarkStart w:id="202" w:name="_Ref20397125"/>
      <w:bookmarkStart w:id="203" w:name="_Toc140350915"/>
      <w:r>
        <w:t xml:space="preserve">Figure </w:t>
      </w:r>
      <w:fldSimple w:instr=" SEQ Figure \* ARABIC ">
        <w:r w:rsidR="006972AE">
          <w:rPr>
            <w:noProof/>
          </w:rPr>
          <w:t>19</w:t>
        </w:r>
      </w:fldSimple>
      <w:bookmarkEnd w:id="202"/>
      <w:r>
        <w:t>: Employment and Parking lot data displayed with only the Home Depot and Walmart locations and associated parking lots highlighted</w:t>
      </w:r>
      <w:bookmarkEnd w:id="203"/>
    </w:p>
    <w:p w14:paraId="408B79D6" w14:textId="4D25813F" w:rsidR="00652609" w:rsidRDefault="00652609" w:rsidP="0038152D">
      <w:pPr>
        <w:pStyle w:val="BodyParagraph"/>
      </w:pPr>
      <w:r>
        <w:t>Double-click Generate Parking Preference tool in Parking Analysis Tools toolbox to open the tool</w:t>
      </w:r>
      <w:r w:rsidR="00DC2DE7">
        <w:t xml:space="preserve"> (</w:t>
      </w:r>
      <w:r w:rsidR="00DC2DE7">
        <w:fldChar w:fldCharType="begin"/>
      </w:r>
      <w:r w:rsidR="00DC2DE7">
        <w:instrText xml:space="preserve"> REF _Ref20397301 \h </w:instrText>
      </w:r>
      <w:r w:rsidR="00DC2DE7">
        <w:fldChar w:fldCharType="separate"/>
      </w:r>
      <w:r w:rsidR="003F26B8">
        <w:t xml:space="preserve">Figure </w:t>
      </w:r>
      <w:r w:rsidR="003F26B8">
        <w:rPr>
          <w:noProof/>
        </w:rPr>
        <w:t>24</w:t>
      </w:r>
      <w:r w:rsidR="00DC2DE7">
        <w:fldChar w:fldCharType="end"/>
      </w:r>
      <w:r w:rsidR="00DC2DE7">
        <w:t>).</w:t>
      </w:r>
    </w:p>
    <w:p w14:paraId="6828D49E" w14:textId="096D54BB" w:rsidR="00652609" w:rsidRDefault="00652609" w:rsidP="0038152D">
      <w:pPr>
        <w:pStyle w:val="BodyParagraph"/>
      </w:pPr>
    </w:p>
    <w:p w14:paraId="16C25CA1" w14:textId="77777777" w:rsidR="00DC2DE7" w:rsidRDefault="00AD3434" w:rsidP="00376808">
      <w:pPr>
        <w:pStyle w:val="BodyParagraph"/>
        <w:keepNext/>
      </w:pPr>
      <w:r>
        <w:rPr>
          <w:noProof/>
        </w:rPr>
        <w:lastRenderedPageBreak/>
        <mc:AlternateContent>
          <mc:Choice Requires="wpg">
            <w:drawing>
              <wp:inline distT="0" distB="0" distL="0" distR="0" wp14:anchorId="52289006" wp14:editId="6E785D93">
                <wp:extent cx="2296795" cy="687629"/>
                <wp:effectExtent l="0" t="0" r="8255" b="0"/>
                <wp:docPr id="154" name="Group 154"/>
                <wp:cNvGraphicFramePr/>
                <a:graphic xmlns:a="http://schemas.openxmlformats.org/drawingml/2006/main">
                  <a:graphicData uri="http://schemas.microsoft.com/office/word/2010/wordprocessingGroup">
                    <wpg:wgp>
                      <wpg:cNvGrpSpPr/>
                      <wpg:grpSpPr>
                        <a:xfrm>
                          <a:off x="0" y="0"/>
                          <a:ext cx="2296795" cy="687629"/>
                          <a:chOff x="0" y="73152"/>
                          <a:chExt cx="2296795" cy="687629"/>
                        </a:xfrm>
                      </wpg:grpSpPr>
                      <pic:pic xmlns:pic="http://schemas.openxmlformats.org/drawingml/2006/picture">
                        <pic:nvPicPr>
                          <pic:cNvPr id="152" name="Picture 152"/>
                          <pic:cNvPicPr>
                            <a:picLocks noChangeAspect="1"/>
                          </pic:cNvPicPr>
                        </pic:nvPicPr>
                        <pic:blipFill rotWithShape="1">
                          <a:blip r:embed="rId58"/>
                          <a:srcRect l="8985" t="7679" b="20128"/>
                          <a:stretch/>
                        </pic:blipFill>
                        <pic:spPr bwMode="auto">
                          <a:xfrm>
                            <a:off x="0" y="73152"/>
                            <a:ext cx="2296795" cy="687629"/>
                          </a:xfrm>
                          <a:prstGeom prst="rect">
                            <a:avLst/>
                          </a:prstGeom>
                          <a:ln>
                            <a:noFill/>
                          </a:ln>
                          <a:extLst>
                            <a:ext uri="{53640926-AAD7-44D8-BBD7-CCE9431645EC}">
                              <a14:shadowObscured xmlns:a14="http://schemas.microsoft.com/office/drawing/2010/main"/>
                            </a:ext>
                          </a:extLst>
                        </pic:spPr>
                      </pic:pic>
                      <wps:wsp>
                        <wps:cNvPr id="153" name="Rectangle 153"/>
                        <wps:cNvSpPr/>
                        <wps:spPr>
                          <a:xfrm>
                            <a:off x="336499" y="395021"/>
                            <a:ext cx="1792224" cy="204825"/>
                          </a:xfrm>
                          <a:prstGeom prst="rect">
                            <a:avLst/>
                          </a:prstGeom>
                          <a:noFill/>
                          <a:ln w="12700" cap="flat" cmpd="sng" algn="ctr">
                            <a:solidFill>
                              <a:schemeClr val="bg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838538" id="Group 154" o:spid="_x0000_s1026" style="width:180.85pt;height:54.15pt;mso-position-horizontal-relative:char;mso-position-vertical-relative:line" coordorigin=",731" coordsize="22967,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">
                <v:shape id="Picture 152" o:spid="_x0000_s1027" type="#_x0000_t75" style="position:absolute;top:731;width:22967;height:6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">
                  <v:imagedata r:id="rId59" o:title="" croptop="5033f" cropbottom="13191f" cropleft="5888f"/>
                </v:shape>
                <v:rect id="Rectangle 153" o:spid="_x0000_s1028" style="position:absolute;left:3364;top:3950;width:17923;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" filled="f" strokecolor="#f68b1f [3214]" strokeweight="1pt">
                  <v:stroke joinstyle="round"/>
                </v:rect>
                <w10:anchorlock/>
              </v:group>
            </w:pict>
          </mc:Fallback>
        </mc:AlternateContent>
      </w:r>
    </w:p>
    <w:p w14:paraId="1F100E5A" w14:textId="2801D1D7" w:rsidR="00AD3434" w:rsidRDefault="00DC2DE7" w:rsidP="00376808">
      <w:pPr>
        <w:pStyle w:val="Caption"/>
      </w:pPr>
      <w:bookmarkStart w:id="204" w:name="_Ref20397301"/>
      <w:bookmarkStart w:id="205" w:name="_Toc140350916"/>
      <w:r>
        <w:t xml:space="preserve">Figure </w:t>
      </w:r>
      <w:fldSimple w:instr=" SEQ Figure \* ARABIC ">
        <w:r w:rsidR="006972AE">
          <w:rPr>
            <w:noProof/>
          </w:rPr>
          <w:t>20</w:t>
        </w:r>
      </w:fldSimple>
      <w:bookmarkEnd w:id="204"/>
      <w:r>
        <w:t>: Open the Generate Parking Preference Tool</w:t>
      </w:r>
      <w:bookmarkEnd w:id="205"/>
    </w:p>
    <w:p w14:paraId="502A7071" w14:textId="70F3445B" w:rsidR="00652609" w:rsidRDefault="00652609" w:rsidP="0038152D">
      <w:pPr>
        <w:pStyle w:val="BodyParagraph"/>
      </w:pPr>
      <w:r>
        <w:t>Choose Employment and Parking layers from pulldown menus in the tool</w:t>
      </w:r>
      <w:r w:rsidR="00037C49">
        <w:t xml:space="preserve"> for the Generator Point File and Parking </w:t>
      </w:r>
      <w:r w:rsidR="00AF0B3E">
        <w:t xml:space="preserve">Polygon File, </w:t>
      </w:r>
      <w:proofErr w:type="gramStart"/>
      <w:r w:rsidR="00AF0B3E">
        <w:t>respectively</w:t>
      </w:r>
      <w:proofErr w:type="gramEnd"/>
    </w:p>
    <w:p w14:paraId="430C2CDC" w14:textId="77777777" w:rsidR="00C530D6" w:rsidRDefault="00C82738" w:rsidP="00376808">
      <w:pPr>
        <w:pStyle w:val="BodyParagraph"/>
        <w:keepNext/>
      </w:pPr>
      <w:r>
        <w:rPr>
          <w:noProof/>
        </w:rPr>
        <w:drawing>
          <wp:inline distT="0" distB="0" distL="0" distR="0" wp14:anchorId="0E2B18CD" wp14:editId="1AAABBED">
            <wp:extent cx="3957060" cy="1082650"/>
            <wp:effectExtent l="0" t="0" r="571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4522"/>
                    <a:stretch/>
                  </pic:blipFill>
                  <pic:spPr bwMode="auto">
                    <a:xfrm>
                      <a:off x="0" y="0"/>
                      <a:ext cx="3963404" cy="1084386"/>
                    </a:xfrm>
                    <a:prstGeom prst="rect">
                      <a:avLst/>
                    </a:prstGeom>
                    <a:ln>
                      <a:noFill/>
                    </a:ln>
                    <a:extLst>
                      <a:ext uri="{53640926-AAD7-44D8-BBD7-CCE9431645EC}">
                        <a14:shadowObscured xmlns:a14="http://schemas.microsoft.com/office/drawing/2010/main"/>
                      </a:ext>
                    </a:extLst>
                  </pic:spPr>
                </pic:pic>
              </a:graphicData>
            </a:graphic>
          </wp:inline>
        </w:drawing>
      </w:r>
    </w:p>
    <w:p w14:paraId="1A018670" w14:textId="43BA96A6" w:rsidR="00652609" w:rsidRDefault="00C530D6" w:rsidP="00376808">
      <w:pPr>
        <w:pStyle w:val="Caption"/>
      </w:pPr>
      <w:bookmarkStart w:id="206" w:name="_Toc140350917"/>
      <w:r>
        <w:t xml:space="preserve">Figure </w:t>
      </w:r>
      <w:fldSimple w:instr=" SEQ Figure \* ARABIC ">
        <w:r w:rsidR="006972AE">
          <w:rPr>
            <w:noProof/>
          </w:rPr>
          <w:t>21</w:t>
        </w:r>
      </w:fldSimple>
      <w:r>
        <w:t xml:space="preserve">: Use the pulldown menu when </w:t>
      </w:r>
      <w:r w:rsidR="0076045D">
        <w:t>SELECTING</w:t>
      </w:r>
      <w:r>
        <w:t xml:space="preserve"> data</w:t>
      </w:r>
      <w:bookmarkEnd w:id="206"/>
    </w:p>
    <w:p w14:paraId="59ABC3D0" w14:textId="0420FCE7" w:rsidR="00652609" w:rsidRDefault="004B0BFF" w:rsidP="0038152D">
      <w:pPr>
        <w:pStyle w:val="BodyParagraph"/>
      </w:pPr>
      <w:r>
        <w:t>Fill in the other three fields:</w:t>
      </w:r>
    </w:p>
    <w:p w14:paraId="0092EF15" w14:textId="228698B8" w:rsidR="004B0BFF" w:rsidRDefault="004B0BFF" w:rsidP="004B0BFF">
      <w:pPr>
        <w:pStyle w:val="BodyParagraph"/>
        <w:numPr>
          <w:ilvl w:val="0"/>
          <w:numId w:val="12"/>
        </w:numPr>
      </w:pPr>
      <w:r w:rsidRPr="004B0BFF">
        <w:t>Max Walking Distance</w:t>
      </w:r>
      <w:r>
        <w:t xml:space="preserve"> – </w:t>
      </w:r>
      <w:r w:rsidR="00AF0B3E">
        <w:t xml:space="preserve">the </w:t>
      </w:r>
      <w:r>
        <w:t>max</w:t>
      </w:r>
      <w:r w:rsidR="00AF0B3E">
        <w:t>imum</w:t>
      </w:r>
      <w:r>
        <w:t xml:space="preserve"> distance people will walk from </w:t>
      </w:r>
      <w:r w:rsidR="00AF0B3E">
        <w:t xml:space="preserve">a </w:t>
      </w:r>
      <w:r>
        <w:t xml:space="preserve">parking spot to </w:t>
      </w:r>
      <w:r w:rsidR="00AF0B3E">
        <w:t xml:space="preserve">a </w:t>
      </w:r>
      <w:proofErr w:type="gramStart"/>
      <w:r>
        <w:t>destination</w:t>
      </w:r>
      <w:proofErr w:type="gramEnd"/>
    </w:p>
    <w:p w14:paraId="439B2C91" w14:textId="209D8750" w:rsidR="004B0BFF" w:rsidRDefault="004B0BFF" w:rsidP="004B0BFF">
      <w:pPr>
        <w:pStyle w:val="BodyParagraph"/>
        <w:numPr>
          <w:ilvl w:val="0"/>
          <w:numId w:val="12"/>
        </w:numPr>
      </w:pPr>
      <w:r w:rsidRPr="004B0BFF">
        <w:t>Ou</w:t>
      </w:r>
      <w:r>
        <w:t>t</w:t>
      </w:r>
      <w:r w:rsidRPr="004B0BFF">
        <w:t>put Data Folder</w:t>
      </w:r>
      <w:r>
        <w:t xml:space="preserve"> – </w:t>
      </w:r>
      <w:r w:rsidR="00AF0B3E">
        <w:t>the f</w:t>
      </w:r>
      <w:r>
        <w:t>older the output data will be saved to</w:t>
      </w:r>
    </w:p>
    <w:p w14:paraId="36D29ECE" w14:textId="565CD1F1" w:rsidR="004B0BFF" w:rsidRDefault="004B0BFF" w:rsidP="004B0BFF">
      <w:pPr>
        <w:pStyle w:val="BodyParagraph"/>
        <w:numPr>
          <w:ilvl w:val="0"/>
          <w:numId w:val="12"/>
        </w:numPr>
      </w:pPr>
      <w:r w:rsidRPr="004B0BFF">
        <w:t>Output Preference File</w:t>
      </w:r>
      <w:r>
        <w:t xml:space="preserve"> – </w:t>
      </w:r>
      <w:r w:rsidR="00AF0B3E">
        <w:t>the n</w:t>
      </w:r>
      <w:r>
        <w:t xml:space="preserve">ame of the output data, do not include an </w:t>
      </w:r>
      <w:proofErr w:type="gramStart"/>
      <w:r>
        <w:t>extension</w:t>
      </w:r>
      <w:proofErr w:type="gramEnd"/>
    </w:p>
    <w:p w14:paraId="4498CABE" w14:textId="02A7D40E" w:rsidR="004B0BFF" w:rsidRDefault="004B0BFF" w:rsidP="004B0BFF">
      <w:pPr>
        <w:pStyle w:val="BodyParagraph"/>
      </w:pPr>
      <w:r>
        <w:t xml:space="preserve">Click “OK” to run the tool. </w:t>
      </w:r>
    </w:p>
    <w:p w14:paraId="720D8182" w14:textId="28D52C0B" w:rsidR="00AD08FB" w:rsidRDefault="004B0BFF" w:rsidP="00AD08FB">
      <w:pPr>
        <w:pStyle w:val="BodyParagraph"/>
      </w:pPr>
      <w:r>
        <w:t>After the tool runs</w:t>
      </w:r>
      <w:r w:rsidR="00AD08FB">
        <w:t xml:space="preserve">, group the old data as Original Data, to simplify the Table of Contents. This will have all the parking lots and </w:t>
      </w:r>
      <w:proofErr w:type="gramStart"/>
      <w:r w:rsidR="00AD08FB">
        <w:t>employers</w:t>
      </w:r>
      <w:proofErr w:type="gramEnd"/>
      <w:r w:rsidR="00AD08FB">
        <w:t>.</w:t>
      </w:r>
    </w:p>
    <w:p w14:paraId="103E10EE" w14:textId="77777777" w:rsidR="008345C7" w:rsidRDefault="00AD08FB" w:rsidP="00747584">
      <w:pPr>
        <w:pStyle w:val="BodyParagraph"/>
        <w:keepNext/>
      </w:pPr>
      <w:r>
        <w:rPr>
          <w:noProof/>
        </w:rPr>
        <w:drawing>
          <wp:inline distT="0" distB="0" distL="0" distR="0" wp14:anchorId="07EFD495" wp14:editId="22F83FC0">
            <wp:extent cx="1962150" cy="91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2150" cy="914400"/>
                    </a:xfrm>
                    <a:prstGeom prst="rect">
                      <a:avLst/>
                    </a:prstGeom>
                  </pic:spPr>
                </pic:pic>
              </a:graphicData>
            </a:graphic>
          </wp:inline>
        </w:drawing>
      </w:r>
    </w:p>
    <w:p w14:paraId="0B2E3D3C" w14:textId="53C8FD0B" w:rsidR="00AD08FB" w:rsidRDefault="008345C7" w:rsidP="00747584">
      <w:pPr>
        <w:pStyle w:val="Caption"/>
      </w:pPr>
      <w:bookmarkStart w:id="207" w:name="_Toc140350918"/>
      <w:r>
        <w:t xml:space="preserve">Figure </w:t>
      </w:r>
      <w:fldSimple w:instr=" SEQ Figure \* ARABIC ">
        <w:r w:rsidR="006972AE">
          <w:rPr>
            <w:noProof/>
          </w:rPr>
          <w:t>22</w:t>
        </w:r>
      </w:fldSimple>
      <w:r>
        <w:t>: Original data grouped as "Original Data"</w:t>
      </w:r>
      <w:bookmarkEnd w:id="207"/>
    </w:p>
    <w:p w14:paraId="7B7ECEE9" w14:textId="4EEFA625" w:rsidR="004B0BFF" w:rsidRDefault="00E1545A" w:rsidP="004B0BFF">
      <w:pPr>
        <w:pStyle w:val="BodyParagraph"/>
      </w:pPr>
      <w:r>
        <w:t>L</w:t>
      </w:r>
      <w:r w:rsidR="004B0BFF">
        <w:t xml:space="preserve">oad the </w:t>
      </w:r>
      <w:r w:rsidR="00D77EC5">
        <w:t xml:space="preserve">Generator </w:t>
      </w:r>
      <w:r w:rsidR="00AD08FB">
        <w:t xml:space="preserve">and Parking </w:t>
      </w:r>
      <w:r w:rsidR="004B0BFF">
        <w:t>data created by the tool. This data is found in the “</w:t>
      </w:r>
      <w:proofErr w:type="spellStart"/>
      <w:r w:rsidR="004B0BFF">
        <w:t>Working_Data.gdb</w:t>
      </w:r>
      <w:proofErr w:type="spellEnd"/>
      <w:r w:rsidR="004B0BFF">
        <w:t>” geodatabase (/2_Data/</w:t>
      </w:r>
      <w:r w:rsidR="00F44DBC" w:rsidRPr="00F44DBC">
        <w:t xml:space="preserve"> </w:t>
      </w:r>
      <w:proofErr w:type="spellStart"/>
      <w:r w:rsidR="00F44DBC">
        <w:t>Working_Data.gdb</w:t>
      </w:r>
      <w:proofErr w:type="spellEnd"/>
      <w:r w:rsidR="00F44DBC">
        <w:t xml:space="preserve">, </w:t>
      </w:r>
      <w:r w:rsidR="00F44DBC">
        <w:fldChar w:fldCharType="begin"/>
      </w:r>
      <w:r w:rsidR="00F44DBC">
        <w:instrText xml:space="preserve"> REF _Ref20400242 \h </w:instrText>
      </w:r>
      <w:r w:rsidR="00F44DBC">
        <w:fldChar w:fldCharType="separate"/>
      </w:r>
      <w:r w:rsidR="003F26B8">
        <w:t xml:space="preserve">Figure </w:t>
      </w:r>
      <w:r w:rsidR="003F26B8">
        <w:rPr>
          <w:noProof/>
        </w:rPr>
        <w:t>27</w:t>
      </w:r>
      <w:r w:rsidR="00F44DBC">
        <w:fldChar w:fldCharType="end"/>
      </w:r>
      <w:r w:rsidR="004B0BFF">
        <w:t>)</w:t>
      </w:r>
      <w:r w:rsidR="00F44DBC">
        <w:t>.</w:t>
      </w:r>
    </w:p>
    <w:p w14:paraId="30867746" w14:textId="77777777" w:rsidR="00690D67" w:rsidRDefault="00690D67" w:rsidP="00747584">
      <w:pPr>
        <w:pStyle w:val="BodyParagraph"/>
        <w:keepNext/>
      </w:pPr>
      <w:r>
        <w:rPr>
          <w:noProof/>
        </w:rPr>
        <w:lastRenderedPageBreak/>
        <w:drawing>
          <wp:inline distT="0" distB="0" distL="0" distR="0" wp14:anchorId="2E012828" wp14:editId="28B27B9F">
            <wp:extent cx="1914525" cy="1463040"/>
            <wp:effectExtent l="0" t="0" r="952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1537"/>
                    <a:stretch/>
                  </pic:blipFill>
                  <pic:spPr bwMode="auto">
                    <a:xfrm>
                      <a:off x="0" y="0"/>
                      <a:ext cx="1914525" cy="1463040"/>
                    </a:xfrm>
                    <a:prstGeom prst="rect">
                      <a:avLst/>
                    </a:prstGeom>
                    <a:ln>
                      <a:noFill/>
                    </a:ln>
                    <a:extLst>
                      <a:ext uri="{53640926-AAD7-44D8-BBD7-CCE9431645EC}">
                        <a14:shadowObscured xmlns:a14="http://schemas.microsoft.com/office/drawing/2010/main"/>
                      </a:ext>
                    </a:extLst>
                  </pic:spPr>
                </pic:pic>
              </a:graphicData>
            </a:graphic>
          </wp:inline>
        </w:drawing>
      </w:r>
    </w:p>
    <w:p w14:paraId="6703DDC8" w14:textId="400F9B78" w:rsidR="004B0BFF" w:rsidRDefault="00690D67" w:rsidP="00747584">
      <w:pPr>
        <w:pStyle w:val="Caption"/>
      </w:pPr>
      <w:bookmarkStart w:id="208" w:name="_Ref20400242"/>
      <w:bookmarkStart w:id="209" w:name="_Toc140350919"/>
      <w:r>
        <w:t xml:space="preserve">Figure </w:t>
      </w:r>
      <w:fldSimple w:instr=" SEQ Figure \* ARABIC ">
        <w:r w:rsidR="006972AE">
          <w:rPr>
            <w:noProof/>
          </w:rPr>
          <w:t>23</w:t>
        </w:r>
      </w:fldSimple>
      <w:bookmarkEnd w:id="208"/>
      <w:r>
        <w:t>: Generator and parking data created by the Generate Parking Preference tool</w:t>
      </w:r>
      <w:bookmarkEnd w:id="209"/>
    </w:p>
    <w:p w14:paraId="3B9E6952" w14:textId="1165699F" w:rsidR="00AD08FB" w:rsidRDefault="00AD08FB" w:rsidP="00747584">
      <w:pPr>
        <w:pStyle w:val="BodyParagraph"/>
      </w:pPr>
      <w:r>
        <w:t xml:space="preserve">Group the new data as a logical description of this location, </w:t>
      </w:r>
      <w:proofErr w:type="gramStart"/>
      <w:r>
        <w:t>e.g.</w:t>
      </w:r>
      <w:proofErr w:type="gramEnd"/>
      <w:r>
        <w:t xml:space="preserve"> Maple Tree Place. This data will only contain the locations selected when the Generate Parking Preference tool was run</w:t>
      </w:r>
      <w:r w:rsidR="007230BA">
        <w:t>.</w:t>
      </w:r>
      <w:r w:rsidR="007230BA" w:rsidDel="007230BA">
        <w:t xml:space="preserve"> </w:t>
      </w:r>
    </w:p>
    <w:p w14:paraId="006B9DA0" w14:textId="121B8274" w:rsidR="00AD08FB" w:rsidRDefault="00AD08FB" w:rsidP="004B0BFF">
      <w:pPr>
        <w:pStyle w:val="BodyParagraph"/>
      </w:pPr>
      <w:r>
        <w:t xml:space="preserve">This data also contains additional fields with unique </w:t>
      </w:r>
      <w:r w:rsidR="00D00F5A">
        <w:t>identification (UID)</w:t>
      </w:r>
      <w:r>
        <w:t xml:space="preserve"> </w:t>
      </w:r>
      <w:r w:rsidR="00D00F5A">
        <w:t xml:space="preserve">numbers </w:t>
      </w:r>
      <w:r>
        <w:t xml:space="preserve">for each employer and parking </w:t>
      </w:r>
      <w:proofErr w:type="gramStart"/>
      <w:r>
        <w:t>lot</w:t>
      </w:r>
      <w:proofErr w:type="gramEnd"/>
    </w:p>
    <w:p w14:paraId="315F74B9" w14:textId="417552BD" w:rsidR="00AD08FB" w:rsidRDefault="00ED1BA5" w:rsidP="00AD08FB">
      <w:pPr>
        <w:pStyle w:val="BodyParagraph"/>
        <w:numPr>
          <w:ilvl w:val="0"/>
          <w:numId w:val="12"/>
        </w:numPr>
      </w:pPr>
      <w:r>
        <w:t xml:space="preserve">Generator </w:t>
      </w:r>
      <w:r w:rsidR="00AD08FB">
        <w:t>contains “</w:t>
      </w:r>
      <w:proofErr w:type="spellStart"/>
      <w:r>
        <w:t>Gen</w:t>
      </w:r>
      <w:r w:rsidR="00AD08FB">
        <w:t>_</w:t>
      </w:r>
      <w:proofErr w:type="gramStart"/>
      <w:r w:rsidR="00AD08FB">
        <w:t>UID</w:t>
      </w:r>
      <w:proofErr w:type="spellEnd"/>
      <w:proofErr w:type="gramEnd"/>
      <w:r w:rsidR="00AD08FB">
        <w:t>”</w:t>
      </w:r>
    </w:p>
    <w:p w14:paraId="136EDA74" w14:textId="16000B2D" w:rsidR="00AD08FB" w:rsidRDefault="00AD08FB" w:rsidP="00AD08FB">
      <w:pPr>
        <w:pStyle w:val="BodyParagraph"/>
        <w:numPr>
          <w:ilvl w:val="0"/>
          <w:numId w:val="12"/>
        </w:numPr>
      </w:pPr>
      <w:r>
        <w:t>Parking contains “</w:t>
      </w:r>
      <w:proofErr w:type="spellStart"/>
      <w:r>
        <w:t>Lot_</w:t>
      </w:r>
      <w:proofErr w:type="gramStart"/>
      <w:r>
        <w:t>UID</w:t>
      </w:r>
      <w:proofErr w:type="spellEnd"/>
      <w:proofErr w:type="gramEnd"/>
      <w:r>
        <w:t>”</w:t>
      </w:r>
    </w:p>
    <w:p w14:paraId="1AB971F3" w14:textId="13275885" w:rsidR="00D00F5A" w:rsidRDefault="00D00F5A" w:rsidP="00D00F5A">
      <w:pPr>
        <w:pStyle w:val="BodyParagraph"/>
      </w:pPr>
      <w:r>
        <w:t>These UIDs are used in parking lot preference files created in the output folder:</w:t>
      </w:r>
    </w:p>
    <w:p w14:paraId="3683AB71" w14:textId="4CF3EC9C" w:rsidR="00B66182" w:rsidRDefault="003626C2" w:rsidP="00747584">
      <w:pPr>
        <w:pStyle w:val="BodyParagraph"/>
        <w:keepNext/>
      </w:pPr>
      <w:r>
        <w:rPr>
          <w:noProof/>
        </w:rPr>
        <mc:AlternateContent>
          <mc:Choice Requires="wps">
            <w:drawing>
              <wp:anchor distT="0" distB="0" distL="114300" distR="114300" simplePos="0" relativeHeight="251647488" behindDoc="0" locked="0" layoutInCell="1" allowOverlap="1" wp14:anchorId="617DE0F6" wp14:editId="623D588E">
                <wp:simplePos x="0" y="0"/>
                <wp:positionH relativeFrom="column">
                  <wp:posOffset>2932175</wp:posOffset>
                </wp:positionH>
                <wp:positionV relativeFrom="paragraph">
                  <wp:posOffset>529539</wp:posOffset>
                </wp:positionV>
                <wp:extent cx="439877" cy="364236"/>
                <wp:effectExtent l="0" t="38100" r="55880" b="17145"/>
                <wp:wrapNone/>
                <wp:docPr id="60" name="Straight Arrow Connector 60"/>
                <wp:cNvGraphicFramePr/>
                <a:graphic xmlns:a="http://schemas.openxmlformats.org/drawingml/2006/main">
                  <a:graphicData uri="http://schemas.microsoft.com/office/word/2010/wordprocessingShape">
                    <wps:wsp>
                      <wps:cNvCnPr/>
                      <wps:spPr>
                        <a:xfrm flipV="1">
                          <a:off x="0" y="0"/>
                          <a:ext cx="439877" cy="364236"/>
                        </a:xfrm>
                        <a:prstGeom prst="straightConnector1">
                          <a:avLst/>
                        </a:prstGeom>
                        <a:ln w="19050">
                          <a:solidFill>
                            <a:schemeClr val="bg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D0F211" id="_x0000_t32" coordsize="21600,21600" o:spt="32" o:oned="t" path="m,l21600,21600e" filled="f">
                <v:path arrowok="t" fillok="f" o:connecttype="none"/>
                <o:lock v:ext="edit" shapetype="t"/>
              </v:shapetype>
              <v:shape id="Straight Arrow Connector 60" o:spid="_x0000_s1026" type="#_x0000_t32" style="position:absolute;margin-left:230.9pt;margin-top:41.7pt;width:34.65pt;height:28.7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" strokecolor="#f68b1f [3214]" strokeweight="1.5pt">
                <v:stroke endarrow="block"/>
              </v:shape>
            </w:pict>
          </mc:Fallback>
        </mc:AlternateContent>
      </w:r>
      <w:r w:rsidR="00FF1DDF" w:rsidRPr="00FF1DDF">
        <w:rPr>
          <w:noProof/>
        </w:rPr>
        <w:t xml:space="preserve"> </w:t>
      </w:r>
      <w:r w:rsidR="00FF1DDF">
        <w:rPr>
          <w:noProof/>
        </w:rPr>
        <w:drawing>
          <wp:inline distT="0" distB="0" distL="0" distR="0" wp14:anchorId="4B188C82" wp14:editId="07D3265B">
            <wp:extent cx="2895600" cy="10096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5600" cy="1009650"/>
                    </a:xfrm>
                    <a:prstGeom prst="rect">
                      <a:avLst/>
                    </a:prstGeom>
                  </pic:spPr>
                </pic:pic>
              </a:graphicData>
            </a:graphic>
          </wp:inline>
        </w:drawing>
      </w:r>
      <w:r w:rsidR="00B66182">
        <w:rPr>
          <w:noProof/>
        </w:rPr>
        <w:t xml:space="preserve">            </w:t>
      </w:r>
      <w:r w:rsidR="00B66182">
        <w:rPr>
          <w:noProof/>
        </w:rPr>
        <w:drawing>
          <wp:inline distT="0" distB="0" distL="0" distR="0" wp14:anchorId="48A36036" wp14:editId="3EAECDB6">
            <wp:extent cx="2200275" cy="962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0275" cy="962025"/>
                    </a:xfrm>
                    <a:prstGeom prst="rect">
                      <a:avLst/>
                    </a:prstGeom>
                    <a:ln>
                      <a:noFill/>
                    </a:ln>
                    <a:effectLst>
                      <a:softEdge rad="112500"/>
                    </a:effectLst>
                  </pic:spPr>
                </pic:pic>
              </a:graphicData>
            </a:graphic>
          </wp:inline>
        </w:drawing>
      </w:r>
    </w:p>
    <w:p w14:paraId="677BA52E" w14:textId="1339B381" w:rsidR="00D00F5A" w:rsidRDefault="00B66182" w:rsidP="00747584">
      <w:pPr>
        <w:pStyle w:val="Caption"/>
      </w:pPr>
      <w:bookmarkStart w:id="210" w:name="_Toc140350920"/>
      <w:r>
        <w:t xml:space="preserve">Figure </w:t>
      </w:r>
      <w:fldSimple w:instr=" SEQ Figure \* ARABIC ">
        <w:r w:rsidR="006972AE">
          <w:rPr>
            <w:noProof/>
          </w:rPr>
          <w:t>24</w:t>
        </w:r>
      </w:fldSimple>
      <w:r>
        <w:t>: Parking lot preferences by generator</w:t>
      </w:r>
      <w:bookmarkEnd w:id="210"/>
    </w:p>
    <w:p w14:paraId="7C5DDE6A" w14:textId="74C2AEDD" w:rsidR="00D00F5A" w:rsidRDefault="00D00F5A" w:rsidP="00D00F5A">
      <w:pPr>
        <w:pStyle w:val="BodyParagraph"/>
      </w:pPr>
      <w:r>
        <w:rPr>
          <w:noProof/>
        </w:rPr>
        <w:t xml:space="preserve">People visiting </w:t>
      </w:r>
      <w:r w:rsidR="00FF1DDF">
        <w:rPr>
          <w:noProof/>
        </w:rPr>
        <w:t>Gen</w:t>
      </w:r>
      <w:r>
        <w:rPr>
          <w:noProof/>
        </w:rPr>
        <w:t>_UID 1 would first park in Lot_UID 12, then Lot_UID 18, etc.</w:t>
      </w:r>
    </w:p>
    <w:p w14:paraId="381B1C89" w14:textId="6BBB59E1" w:rsidR="00652609" w:rsidRDefault="0056178E" w:rsidP="003626C2">
      <w:pPr>
        <w:pStyle w:val="Heading2"/>
      </w:pPr>
      <w:bookmarkStart w:id="211" w:name="_Toc140350908"/>
      <w:r>
        <w:t xml:space="preserve">Create </w:t>
      </w:r>
      <w:r w:rsidR="00347ADB">
        <w:t xml:space="preserve">Generator </w:t>
      </w:r>
      <w:r>
        <w:t>and Parking Lot</w:t>
      </w:r>
      <w:r w:rsidR="00C53C07">
        <w:t>s</w:t>
      </w:r>
      <w:r>
        <w:t xml:space="preserve"> </w:t>
      </w:r>
      <w:r w:rsidR="003626C2">
        <w:t>Input File</w:t>
      </w:r>
      <w:r>
        <w:t>s</w:t>
      </w:r>
      <w:bookmarkEnd w:id="211"/>
    </w:p>
    <w:p w14:paraId="6566228D" w14:textId="60DE6D8F" w:rsidR="00083B1B" w:rsidRDefault="00347ADB" w:rsidP="00083B1B">
      <w:pPr>
        <w:pStyle w:val="Heading3"/>
      </w:pPr>
      <w:bookmarkStart w:id="212" w:name="_Toc140350909"/>
      <w:r>
        <w:t xml:space="preserve">Generator </w:t>
      </w:r>
      <w:r w:rsidR="00523865">
        <w:t>File</w:t>
      </w:r>
      <w:bookmarkEnd w:id="212"/>
    </w:p>
    <w:p w14:paraId="540BC8EA" w14:textId="5DE88733" w:rsidR="00DF5530" w:rsidRPr="001E0B69" w:rsidRDefault="00DF5530" w:rsidP="00747584">
      <w:pPr>
        <w:pStyle w:val="BodyParagraph"/>
      </w:pPr>
      <w:r>
        <w:t xml:space="preserve">This step will create a new </w:t>
      </w:r>
      <w:r w:rsidR="00875C05">
        <w:t>G</w:t>
      </w:r>
      <w:r>
        <w:t>enerator</w:t>
      </w:r>
      <w:r w:rsidR="00F312BD">
        <w:t>s</w:t>
      </w:r>
      <w:r>
        <w:t xml:space="preserve"> file </w:t>
      </w:r>
      <w:proofErr w:type="gramStart"/>
      <w:r w:rsidR="00BE609F">
        <w:t xml:space="preserve">similar </w:t>
      </w:r>
      <w:r w:rsidR="00F312BD">
        <w:t>to</w:t>
      </w:r>
      <w:proofErr w:type="gramEnd"/>
      <w:r w:rsidR="00BE609F">
        <w:t xml:space="preserve"> the Excel generator files provided with the tool.</w:t>
      </w:r>
      <w:r w:rsidR="008F4266">
        <w:t xml:space="preserve"> Open </w:t>
      </w:r>
      <w:r w:rsidR="00B03601">
        <w:rPr>
          <w:i/>
          <w:iCs/>
        </w:rPr>
        <w:t>Generators.xlsx</w:t>
      </w:r>
      <w:r w:rsidR="00B03601">
        <w:t xml:space="preserve"> from /2_Data/</w:t>
      </w:r>
      <w:r w:rsidR="00F07A33">
        <w:t xml:space="preserve">Example Data/ and Save As to </w:t>
      </w:r>
      <w:r w:rsidR="0089255A">
        <w:t>the Source Data folder (</w:t>
      </w:r>
      <w:r w:rsidR="001D4D16">
        <w:t>/</w:t>
      </w:r>
      <w:r w:rsidR="001D4D16" w:rsidRPr="001D4D16">
        <w:t>2_Data</w:t>
      </w:r>
      <w:r w:rsidR="001D4D16">
        <w:t>/</w:t>
      </w:r>
      <w:r w:rsidR="001D4D16" w:rsidRPr="001D4D16">
        <w:t>Source Data</w:t>
      </w:r>
      <w:r w:rsidR="001D4D16">
        <w:t>/).</w:t>
      </w:r>
    </w:p>
    <w:p w14:paraId="7F9030D0" w14:textId="63B8F7D5" w:rsidR="0051216D" w:rsidRDefault="00B376C2" w:rsidP="00B376C2">
      <w:pPr>
        <w:pStyle w:val="BodyParagraph"/>
        <w:rPr>
          <w:noProof/>
        </w:rPr>
      </w:pPr>
      <w:r>
        <w:t xml:space="preserve">In the Attribute Table of the new </w:t>
      </w:r>
      <w:r w:rsidR="00837963" w:rsidRPr="00747584">
        <w:rPr>
          <w:i/>
          <w:iCs/>
        </w:rPr>
        <w:t>G</w:t>
      </w:r>
      <w:r w:rsidR="00347ADB" w:rsidRPr="00747584">
        <w:rPr>
          <w:i/>
          <w:iCs/>
        </w:rPr>
        <w:t>enerator</w:t>
      </w:r>
      <w:r w:rsidR="00347ADB">
        <w:t xml:space="preserve"> </w:t>
      </w:r>
      <w:r>
        <w:t>file</w:t>
      </w:r>
      <w:r w:rsidR="00837963">
        <w:t xml:space="preserve"> (ArcMap)</w:t>
      </w:r>
      <w:r>
        <w:t>, export it as a dBase Table</w:t>
      </w:r>
      <w:r w:rsidR="00F118D9">
        <w:t xml:space="preserve"> called </w:t>
      </w:r>
      <w:proofErr w:type="spellStart"/>
      <w:r w:rsidR="00F118D9">
        <w:rPr>
          <w:i/>
          <w:iCs/>
        </w:rPr>
        <w:t>Generators.dbf</w:t>
      </w:r>
      <w:proofErr w:type="spellEnd"/>
      <w:r>
        <w:t>, but do not add it to the map if prompted.</w:t>
      </w:r>
      <w:r w:rsidR="00F118D9" w:rsidDel="00F118D9">
        <w:t xml:space="preserve"> </w:t>
      </w:r>
    </w:p>
    <w:p w14:paraId="492E4E8F" w14:textId="7C1FF72B" w:rsidR="0051216D" w:rsidRDefault="00D86B1C" w:rsidP="00B376C2">
      <w:pPr>
        <w:pStyle w:val="BodyParagraph"/>
        <w:rPr>
          <w:noProof/>
        </w:rPr>
      </w:pPr>
      <w:r>
        <w:rPr>
          <w:noProof/>
        </w:rPr>
        <w:t>In Excel, o</w:t>
      </w:r>
      <w:r w:rsidR="00B376C2">
        <w:rPr>
          <w:noProof/>
        </w:rPr>
        <w:t>pen the newly created</w:t>
      </w:r>
      <w:r w:rsidR="00360293">
        <w:rPr>
          <w:noProof/>
        </w:rPr>
        <w:t xml:space="preserve"> </w:t>
      </w:r>
      <w:proofErr w:type="spellStart"/>
      <w:r>
        <w:rPr>
          <w:i/>
          <w:iCs/>
        </w:rPr>
        <w:t>Generators.dbf</w:t>
      </w:r>
      <w:proofErr w:type="spellEnd"/>
      <w:r w:rsidRPr="001E0B69" w:rsidDel="00D86B1C">
        <w:rPr>
          <w:i/>
          <w:iCs/>
          <w:noProof/>
        </w:rPr>
        <w:t xml:space="preserve"> </w:t>
      </w:r>
      <w:r w:rsidR="00B376C2">
        <w:rPr>
          <w:noProof/>
        </w:rPr>
        <w:t xml:space="preserve">file </w:t>
      </w:r>
      <w:r w:rsidR="00470DAD">
        <w:rPr>
          <w:noProof/>
        </w:rPr>
        <w:t xml:space="preserve">so that both this dbf and </w:t>
      </w:r>
      <w:r w:rsidR="00B376C2">
        <w:rPr>
          <w:noProof/>
        </w:rPr>
        <w:t>the</w:t>
      </w:r>
      <w:r w:rsidR="0051216D">
        <w:rPr>
          <w:noProof/>
        </w:rPr>
        <w:t xml:space="preserve"> </w:t>
      </w:r>
      <w:r>
        <w:rPr>
          <w:i/>
          <w:iCs/>
          <w:noProof/>
        </w:rPr>
        <w:t>Generators</w:t>
      </w:r>
      <w:r w:rsidR="0051216D" w:rsidRPr="00747584">
        <w:rPr>
          <w:i/>
        </w:rPr>
        <w:t>.xlsx</w:t>
      </w:r>
      <w:r w:rsidR="0051216D">
        <w:rPr>
          <w:noProof/>
        </w:rPr>
        <w:t xml:space="preserve"> file</w:t>
      </w:r>
      <w:r w:rsidR="00470DAD">
        <w:rPr>
          <w:noProof/>
        </w:rPr>
        <w:t xml:space="preserve"> are open.</w:t>
      </w:r>
    </w:p>
    <w:p w14:paraId="00B917A7" w14:textId="108C8820" w:rsidR="00B71CF8" w:rsidRPr="001E0B69" w:rsidRDefault="00B71CF8" w:rsidP="00B376C2">
      <w:pPr>
        <w:pStyle w:val="BodyParagraph"/>
        <w:rPr>
          <w:iCs/>
          <w:noProof/>
        </w:rPr>
      </w:pPr>
      <w:r>
        <w:rPr>
          <w:noProof/>
        </w:rPr>
        <w:t xml:space="preserve">In the </w:t>
      </w:r>
      <w:r w:rsidRPr="0051216D">
        <w:rPr>
          <w:b/>
          <w:bCs/>
          <w:noProof/>
        </w:rPr>
        <w:t>dbf</w:t>
      </w:r>
      <w:r>
        <w:rPr>
          <w:noProof/>
        </w:rPr>
        <w:t xml:space="preserve"> tab of </w:t>
      </w:r>
      <w:r>
        <w:rPr>
          <w:i/>
          <w:iCs/>
        </w:rPr>
        <w:t>Generators</w:t>
      </w:r>
      <w:r w:rsidRPr="008249EF">
        <w:rPr>
          <w:i/>
        </w:rPr>
        <w:t>.xlsx</w:t>
      </w:r>
      <w:r>
        <w:rPr>
          <w:iCs/>
        </w:rPr>
        <w:t xml:space="preserve">, select </w:t>
      </w:r>
      <w:r w:rsidR="001C1D6F">
        <w:rPr>
          <w:iCs/>
        </w:rPr>
        <w:t xml:space="preserve">all data from row 2 downward and press the “Delete” key. Do not right-click and select delete because this </w:t>
      </w:r>
      <w:r w:rsidR="008C3B0B">
        <w:rPr>
          <w:iCs/>
        </w:rPr>
        <w:t>may</w:t>
      </w:r>
      <w:r w:rsidR="001C1D6F">
        <w:rPr>
          <w:iCs/>
        </w:rPr>
        <w:t xml:space="preserve"> </w:t>
      </w:r>
      <w:r w:rsidR="008C3B0B">
        <w:rPr>
          <w:iCs/>
        </w:rPr>
        <w:t>break formulas in the workbook.</w:t>
      </w:r>
    </w:p>
    <w:p w14:paraId="6AFCFF73" w14:textId="3AD3C29F" w:rsidR="00B376C2" w:rsidRPr="00B376C2" w:rsidRDefault="0051216D" w:rsidP="00B376C2">
      <w:pPr>
        <w:pStyle w:val="BodyParagraph"/>
      </w:pPr>
      <w:r>
        <w:rPr>
          <w:noProof/>
        </w:rPr>
        <w:lastRenderedPageBreak/>
        <w:t>Copy and paste all data, including the headings, into</w:t>
      </w:r>
      <w:r w:rsidR="008C3B0B">
        <w:rPr>
          <w:noProof/>
        </w:rPr>
        <w:t xml:space="preserve"> cell A2 of</w:t>
      </w:r>
      <w:r>
        <w:rPr>
          <w:noProof/>
        </w:rPr>
        <w:t xml:space="preserve"> the </w:t>
      </w:r>
      <w:r w:rsidRPr="0051216D">
        <w:rPr>
          <w:b/>
          <w:bCs/>
          <w:noProof/>
        </w:rPr>
        <w:t>dbf</w:t>
      </w:r>
      <w:r>
        <w:rPr>
          <w:noProof/>
        </w:rPr>
        <w:t xml:space="preserve"> tab of </w:t>
      </w:r>
      <w:r w:rsidR="000E5F22">
        <w:rPr>
          <w:i/>
          <w:iCs/>
        </w:rPr>
        <w:t>Generators</w:t>
      </w:r>
      <w:r w:rsidRPr="00BA0F08">
        <w:rPr>
          <w:i/>
        </w:rPr>
        <w:t>.xlsx</w:t>
      </w:r>
      <w:r>
        <w:rPr>
          <w:noProof/>
        </w:rPr>
        <w:t>.</w:t>
      </w:r>
    </w:p>
    <w:p w14:paraId="60FE1B90" w14:textId="74F6140A" w:rsidR="00652609" w:rsidRDefault="0051216D" w:rsidP="0038152D">
      <w:pPr>
        <w:pStyle w:val="BodyParagraph"/>
      </w:pPr>
      <w:r>
        <w:t xml:space="preserve">Copy all cells under the </w:t>
      </w:r>
      <w:proofErr w:type="spellStart"/>
      <w:r w:rsidRPr="0051216D">
        <w:t>OBJECTID</w:t>
      </w:r>
      <w:proofErr w:type="spellEnd"/>
      <w:r>
        <w:t xml:space="preserve"> column (</w:t>
      </w:r>
      <w:proofErr w:type="spellStart"/>
      <w:r w:rsidRPr="0051216D">
        <w:rPr>
          <w:b/>
          <w:bCs/>
        </w:rPr>
        <w:t>dbf</w:t>
      </w:r>
      <w:proofErr w:type="spellEnd"/>
      <w:r>
        <w:t xml:space="preserve"> tab) into the Location column of the </w:t>
      </w:r>
      <w:r w:rsidRPr="00C35669">
        <w:rPr>
          <w:b/>
        </w:rPr>
        <w:t>Generators</w:t>
      </w:r>
      <w:r w:rsidRPr="00BA0F08">
        <w:rPr>
          <w:i/>
        </w:rPr>
        <w:t xml:space="preserve"> </w:t>
      </w:r>
      <w:r>
        <w:t>tab.</w:t>
      </w:r>
    </w:p>
    <w:p w14:paraId="18B749C5" w14:textId="0192D988" w:rsidR="00E1545A" w:rsidRPr="00457C88" w:rsidRDefault="00E1545A" w:rsidP="0038152D">
      <w:pPr>
        <w:pStyle w:val="BodyParagraph"/>
      </w:pPr>
      <w:r>
        <w:t xml:space="preserve">Open </w:t>
      </w:r>
      <w:r w:rsidR="00457C88">
        <w:t xml:space="preserve">the *_list.csv file from root/2_Data/Output Data/ (by default this file is named </w:t>
      </w:r>
      <w:r w:rsidR="005232D8">
        <w:t>generator</w:t>
      </w:r>
      <w:r w:rsidR="00457C88" w:rsidRPr="00457C88">
        <w:t>_parking_preference_list.csv</w:t>
      </w:r>
      <w:r w:rsidR="00457C88">
        <w:t xml:space="preserve">). Copy the first two columns from this file into the </w:t>
      </w:r>
      <w:proofErr w:type="spellStart"/>
      <w:r w:rsidR="00457C88">
        <w:rPr>
          <w:b/>
          <w:bCs/>
        </w:rPr>
        <w:t>ParkLots</w:t>
      </w:r>
      <w:proofErr w:type="spellEnd"/>
      <w:r w:rsidR="00457C88">
        <w:t xml:space="preserve"> tab of </w:t>
      </w:r>
      <w:r w:rsidR="00CC547A" w:rsidRPr="00BA0F08">
        <w:rPr>
          <w:i/>
          <w:iCs/>
          <w:noProof/>
        </w:rPr>
        <w:t>E</w:t>
      </w:r>
      <w:r w:rsidR="00457C88" w:rsidRPr="00BA0F08">
        <w:rPr>
          <w:i/>
        </w:rPr>
        <w:t>mployment.xlsx</w:t>
      </w:r>
      <w:r w:rsidR="00457C88">
        <w:rPr>
          <w:noProof/>
        </w:rPr>
        <w:t xml:space="preserve">. The Parking Lots column on the </w:t>
      </w:r>
      <w:r w:rsidR="00457C88">
        <w:rPr>
          <w:b/>
          <w:bCs/>
          <w:noProof/>
        </w:rPr>
        <w:t>Generators</w:t>
      </w:r>
      <w:r w:rsidR="00457C88">
        <w:rPr>
          <w:noProof/>
        </w:rPr>
        <w:t xml:space="preserve"> tab sh</w:t>
      </w:r>
      <w:r w:rsidR="002F4CDC">
        <w:rPr>
          <w:noProof/>
        </w:rPr>
        <w:t>ou</w:t>
      </w:r>
      <w:r w:rsidR="00457C88">
        <w:rPr>
          <w:noProof/>
        </w:rPr>
        <w:t>ld populate automatically.</w:t>
      </w:r>
    </w:p>
    <w:p w14:paraId="1A197320" w14:textId="6A13E3E3" w:rsidR="0051216D" w:rsidRDefault="00125AA6" w:rsidP="0038152D">
      <w:pPr>
        <w:pStyle w:val="BodyParagraph"/>
      </w:pPr>
      <w:r>
        <w:rPr>
          <w:noProof/>
        </w:rPr>
        <w:t xml:space="preserve">On the </w:t>
      </w:r>
      <w:r>
        <w:rPr>
          <w:b/>
          <w:bCs/>
          <w:noProof/>
        </w:rPr>
        <w:t>Generators</w:t>
      </w:r>
      <w:r>
        <w:rPr>
          <w:noProof/>
        </w:rPr>
        <w:t xml:space="preserve"> tab, </w:t>
      </w:r>
      <w:r>
        <w:t xml:space="preserve">the user will need to modify </w:t>
      </w:r>
      <w:r w:rsidR="0051216D">
        <w:t xml:space="preserve">data </w:t>
      </w:r>
      <w:r w:rsidR="00CC3010">
        <w:t xml:space="preserve">which does not </w:t>
      </w:r>
      <w:r w:rsidR="0051216D">
        <w:t xml:space="preserve">populate automatically. </w:t>
      </w:r>
      <w:r w:rsidR="00CC3010">
        <w:t>C</w:t>
      </w:r>
      <w:r w:rsidR="0051216D">
        <w:t>hanges or check</w:t>
      </w:r>
      <w:r w:rsidR="00CC3010">
        <w:t xml:space="preserve"> the following</w:t>
      </w:r>
      <w:r w:rsidR="0051216D">
        <w:t>:</w:t>
      </w:r>
    </w:p>
    <w:p w14:paraId="261B99D7" w14:textId="5C139A51" w:rsidR="00620566" w:rsidRDefault="00620566" w:rsidP="0051216D">
      <w:pPr>
        <w:pStyle w:val="BodyParagraph"/>
        <w:numPr>
          <w:ilvl w:val="0"/>
          <w:numId w:val="12"/>
        </w:numPr>
      </w:pPr>
      <w:r>
        <w:t xml:space="preserve">If there are more </w:t>
      </w:r>
      <w:r w:rsidR="009B6E6B">
        <w:t xml:space="preserve">rows of OBJECTID numbers than rows </w:t>
      </w:r>
      <w:r w:rsidR="00EF67E9">
        <w:t xml:space="preserve">of formulas, copy and paste the formulas down until they match the number of </w:t>
      </w:r>
      <w:r w:rsidR="00160BF1">
        <w:t>OBJECTID numbers.</w:t>
      </w:r>
    </w:p>
    <w:p w14:paraId="2319441F" w14:textId="7D79B575" w:rsidR="0051216D" w:rsidRDefault="00154BE5" w:rsidP="0051216D">
      <w:pPr>
        <w:pStyle w:val="BodyParagraph"/>
        <w:numPr>
          <w:ilvl w:val="0"/>
          <w:numId w:val="12"/>
        </w:numPr>
      </w:pPr>
      <w:r>
        <w:t xml:space="preserve">In the </w:t>
      </w:r>
      <w:r w:rsidR="00BF10B5">
        <w:t>LUC</w:t>
      </w:r>
      <w:r>
        <w:t xml:space="preserve"> column, assign each row a</w:t>
      </w:r>
      <w:r w:rsidR="00A26B1F">
        <w:t>n</w:t>
      </w:r>
      <w:r w:rsidR="0051216D">
        <w:t xml:space="preserve"> LUC </w:t>
      </w:r>
      <w:r w:rsidR="00093A87">
        <w:t xml:space="preserve">value </w:t>
      </w:r>
      <w:r w:rsidR="0051216D">
        <w:t xml:space="preserve">from </w:t>
      </w:r>
      <w:r w:rsidR="00093A87">
        <w:t xml:space="preserve">the </w:t>
      </w:r>
      <w:proofErr w:type="spellStart"/>
      <w:r w:rsidR="00EE541F">
        <w:rPr>
          <w:b/>
          <w:bCs/>
        </w:rPr>
        <w:t>LandUse</w:t>
      </w:r>
      <w:proofErr w:type="spellEnd"/>
      <w:r w:rsidR="00EE541F">
        <w:t xml:space="preserve"> tab. These are the land use code</w:t>
      </w:r>
      <w:r>
        <w:t xml:space="preserve"> (LUC)</w:t>
      </w:r>
      <w:r w:rsidR="00EE541F">
        <w:t xml:space="preserve"> numbers for this tool. ULI Second Edition does not have land use codes, so these numbers are arbitrary.</w:t>
      </w:r>
    </w:p>
    <w:p w14:paraId="138BEF39" w14:textId="4371F58B" w:rsidR="00E1545A" w:rsidRDefault="00E1545A" w:rsidP="0051216D">
      <w:pPr>
        <w:pStyle w:val="BodyParagraph"/>
        <w:numPr>
          <w:ilvl w:val="0"/>
          <w:numId w:val="12"/>
        </w:numPr>
      </w:pPr>
      <w:r>
        <w:t xml:space="preserve">Once the LUC </w:t>
      </w:r>
      <w:r w:rsidR="00DA4CE9">
        <w:t xml:space="preserve">values </w:t>
      </w:r>
      <w:r>
        <w:t>are entered, the Unit</w:t>
      </w:r>
      <w:r w:rsidR="00083B1B">
        <w:t>s</w:t>
      </w:r>
      <w:r>
        <w:t xml:space="preserve"> column will populate</w:t>
      </w:r>
      <w:r w:rsidR="00034A5A">
        <w:t xml:space="preserve"> automatically</w:t>
      </w:r>
      <w:r>
        <w:t>.</w:t>
      </w:r>
    </w:p>
    <w:p w14:paraId="749EC47C" w14:textId="6446DD0A" w:rsidR="00EE541F" w:rsidRDefault="00EE541F" w:rsidP="0051216D">
      <w:pPr>
        <w:pStyle w:val="BodyParagraph"/>
        <w:numPr>
          <w:ilvl w:val="0"/>
          <w:numId w:val="12"/>
        </w:numPr>
      </w:pPr>
      <w:r>
        <w:t xml:space="preserve">The Size column automatically chooses </w:t>
      </w:r>
      <w:r w:rsidR="00E1545A">
        <w:t xml:space="preserve">the </w:t>
      </w:r>
      <w:r>
        <w:t>square footage of</w:t>
      </w:r>
      <w:r w:rsidR="00E1545A">
        <w:t xml:space="preserve"> the </w:t>
      </w:r>
      <w:r w:rsidR="00E417F9">
        <w:t>generator</w:t>
      </w:r>
      <w:r w:rsidR="00E1545A">
        <w:t xml:space="preserve"> from the </w:t>
      </w:r>
      <w:proofErr w:type="spellStart"/>
      <w:r w:rsidR="00E1545A">
        <w:rPr>
          <w:b/>
          <w:bCs/>
        </w:rPr>
        <w:t>dbf</w:t>
      </w:r>
      <w:proofErr w:type="spellEnd"/>
      <w:r w:rsidR="00E1545A">
        <w:t xml:space="preserve"> tab. If the units for a row </w:t>
      </w:r>
      <w:r w:rsidR="00DE70D8">
        <w:t>are</w:t>
      </w:r>
      <w:r w:rsidR="00E1545A">
        <w:t xml:space="preserve"> not GLA (gross leasable area)</w:t>
      </w:r>
      <w:r w:rsidR="00083B1B">
        <w:t xml:space="preserve"> or </w:t>
      </w:r>
      <w:proofErr w:type="spellStart"/>
      <w:r w:rsidR="00083B1B">
        <w:t>GFA</w:t>
      </w:r>
      <w:proofErr w:type="spellEnd"/>
      <w:r w:rsidR="00083B1B">
        <w:t xml:space="preserve"> (gross floor area)</w:t>
      </w:r>
      <w:r w:rsidR="00E1545A">
        <w:t>, then the user will need to enter the units manually</w:t>
      </w:r>
      <w:r w:rsidR="00083B1B">
        <w:t xml:space="preserve">, </w:t>
      </w:r>
      <w:proofErr w:type="gramStart"/>
      <w:r w:rsidR="00083B1B">
        <w:t>e.g.</w:t>
      </w:r>
      <w:proofErr w:type="gramEnd"/>
      <w:r w:rsidR="00083B1B">
        <w:t xml:space="preserve"> number of seats in a Cineplex.</w:t>
      </w:r>
    </w:p>
    <w:p w14:paraId="5E647F75" w14:textId="35BDF5E7" w:rsidR="00E417F9" w:rsidRDefault="00E417F9" w:rsidP="0051216D">
      <w:pPr>
        <w:pStyle w:val="BodyParagraph"/>
        <w:numPr>
          <w:ilvl w:val="0"/>
          <w:numId w:val="12"/>
        </w:numPr>
      </w:pPr>
      <w:r>
        <w:t xml:space="preserve">Check the square footage of the other </w:t>
      </w:r>
      <w:r w:rsidR="00BB0024">
        <w:t>generators. The data may not be accurate.</w:t>
      </w:r>
    </w:p>
    <w:p w14:paraId="498FFD38" w14:textId="530CEAB5" w:rsidR="0056178E" w:rsidRDefault="0056178E" w:rsidP="0051216D">
      <w:pPr>
        <w:pStyle w:val="BodyParagraph"/>
        <w:numPr>
          <w:ilvl w:val="0"/>
          <w:numId w:val="12"/>
        </w:numPr>
      </w:pPr>
      <w:r>
        <w:t xml:space="preserve">The </w:t>
      </w:r>
      <w:proofErr w:type="spellStart"/>
      <w:r>
        <w:t>ParkingLots</w:t>
      </w:r>
      <w:proofErr w:type="spellEnd"/>
      <w:r>
        <w:t xml:space="preserve"> column lists parking lots in order of proximity with the closest lots first. However, this may not be the best order of preference. The user should check the parking lots list for each row to ensure that the lots are listed in the correct order of preference, that all lots relevant to a particular </w:t>
      </w:r>
      <w:r w:rsidR="006930E4">
        <w:t xml:space="preserve">generator </w:t>
      </w:r>
      <w:r>
        <w:t>are included in its row, and that lots which should not be associated with a generator are not included.</w:t>
      </w:r>
    </w:p>
    <w:p w14:paraId="3FD021D8" w14:textId="1181B2D1" w:rsidR="0083755B" w:rsidRDefault="0083755B" w:rsidP="005413F9">
      <w:pPr>
        <w:pStyle w:val="BodyParagraph"/>
        <w:numPr>
          <w:ilvl w:val="1"/>
          <w:numId w:val="12"/>
        </w:numPr>
      </w:pPr>
      <w:r>
        <w:t xml:space="preserve">In Office 365, the Excel function </w:t>
      </w:r>
      <w:proofErr w:type="spellStart"/>
      <w:proofErr w:type="gramStart"/>
      <w:r>
        <w:t>TEXTJOIN</w:t>
      </w:r>
      <w:proofErr w:type="spellEnd"/>
      <w:r>
        <w:t>(</w:t>
      </w:r>
      <w:proofErr w:type="gramEnd"/>
      <w:r>
        <w:t xml:space="preserve">) can be used to concatenate a range of strings with a delimiter in between. If the user finds it easier to put each parking lot number in a separate cell, use </w:t>
      </w:r>
      <w:proofErr w:type="spellStart"/>
      <w:proofErr w:type="gramStart"/>
      <w:r>
        <w:t>TEXTJOIN</w:t>
      </w:r>
      <w:proofErr w:type="spellEnd"/>
      <w:r>
        <w:t>(</w:t>
      </w:r>
      <w:proofErr w:type="gramEnd"/>
      <w:r>
        <w:t xml:space="preserve">) or </w:t>
      </w:r>
      <w:r w:rsidRPr="00B3518B">
        <w:t>CONCATENATE</w:t>
      </w:r>
      <w:r>
        <w:t>() to combine them.</w:t>
      </w:r>
    </w:p>
    <w:p w14:paraId="05F9A143" w14:textId="23A523B7" w:rsidR="000070CD" w:rsidRDefault="0083755B" w:rsidP="001E0B69">
      <w:pPr>
        <w:pStyle w:val="Heading3"/>
      </w:pPr>
      <w:bookmarkStart w:id="213" w:name="_Toc140350910"/>
      <w:r>
        <w:t>P</w:t>
      </w:r>
      <w:r w:rsidR="00083B1B" w:rsidRPr="001E0B69">
        <w:t>arking</w:t>
      </w:r>
      <w:r w:rsidR="00083B1B">
        <w:t xml:space="preserve"> Lots File</w:t>
      </w:r>
      <w:bookmarkEnd w:id="213"/>
    </w:p>
    <w:p w14:paraId="5B1B91E4" w14:textId="1FCBC935" w:rsidR="00160BF1" w:rsidRDefault="00875C05" w:rsidP="00360293">
      <w:pPr>
        <w:pStyle w:val="BodyParagraph"/>
      </w:pPr>
      <w:r>
        <w:t xml:space="preserve">This step will create a new </w:t>
      </w:r>
      <w:proofErr w:type="spellStart"/>
      <w:r>
        <w:t>ParkingLots</w:t>
      </w:r>
      <w:proofErr w:type="spellEnd"/>
      <w:r>
        <w:t xml:space="preserve"> file </w:t>
      </w:r>
      <w:proofErr w:type="gramStart"/>
      <w:r>
        <w:t xml:space="preserve">similar </w:t>
      </w:r>
      <w:r w:rsidR="00F312BD">
        <w:t>to</w:t>
      </w:r>
      <w:proofErr w:type="gramEnd"/>
      <w:r>
        <w:t xml:space="preserve"> the Excel </w:t>
      </w:r>
      <w:proofErr w:type="spellStart"/>
      <w:r w:rsidR="00F312BD">
        <w:t>ParkingLots</w:t>
      </w:r>
      <w:proofErr w:type="spellEnd"/>
      <w:r w:rsidR="00F312BD">
        <w:t xml:space="preserve"> </w:t>
      </w:r>
      <w:r>
        <w:t xml:space="preserve">files provided with the tool. Open </w:t>
      </w:r>
      <w:r w:rsidR="00F312BD" w:rsidRPr="00F312BD">
        <w:rPr>
          <w:i/>
          <w:iCs/>
        </w:rPr>
        <w:t>ParkingLots</w:t>
      </w:r>
      <w:r>
        <w:rPr>
          <w:i/>
          <w:iCs/>
        </w:rPr>
        <w:t>.xlsx</w:t>
      </w:r>
      <w:r>
        <w:t xml:space="preserve"> from /2_Data/Example Data/ and Save As to the Source Data folder (/</w:t>
      </w:r>
      <w:r w:rsidRPr="001D4D16">
        <w:t>2_Data</w:t>
      </w:r>
      <w:r>
        <w:t>/</w:t>
      </w:r>
      <w:r w:rsidRPr="001D4D16">
        <w:t>Source Data</w:t>
      </w:r>
      <w:r>
        <w:t>/).</w:t>
      </w:r>
    </w:p>
    <w:p w14:paraId="4144710C" w14:textId="346374AE" w:rsidR="00360293" w:rsidRDefault="00360293" w:rsidP="00360293">
      <w:pPr>
        <w:pStyle w:val="BodyParagraph"/>
      </w:pPr>
      <w:r>
        <w:t>In the Attribute Table</w:t>
      </w:r>
      <w:r w:rsidR="00837963">
        <w:t xml:space="preserve"> (ArcMap)</w:t>
      </w:r>
      <w:r>
        <w:t xml:space="preserve"> of the new </w:t>
      </w:r>
      <w:r w:rsidR="00561F6F" w:rsidRPr="005413F9">
        <w:rPr>
          <w:i/>
          <w:iCs/>
        </w:rPr>
        <w:t>P</w:t>
      </w:r>
      <w:r w:rsidRPr="005413F9">
        <w:rPr>
          <w:i/>
          <w:iCs/>
        </w:rPr>
        <w:t xml:space="preserve">arking </w:t>
      </w:r>
      <w:r>
        <w:t>file, export it as a dBase Table, but do not add it to the map if prompted.</w:t>
      </w:r>
    </w:p>
    <w:p w14:paraId="448346B7" w14:textId="5061D2C9" w:rsidR="00360293" w:rsidRDefault="00360293" w:rsidP="00360293">
      <w:pPr>
        <w:pStyle w:val="BodyParagraph"/>
        <w:rPr>
          <w:noProof/>
        </w:rPr>
      </w:pPr>
      <w:r>
        <w:rPr>
          <w:noProof/>
        </w:rPr>
        <w:t xml:space="preserve">Open the newly created </w:t>
      </w:r>
      <w:r w:rsidR="003D7F5A" w:rsidRPr="005413F9">
        <w:rPr>
          <w:i/>
          <w:iCs/>
          <w:noProof/>
        </w:rPr>
        <w:t>Parking.</w:t>
      </w:r>
      <w:proofErr w:type="spellStart"/>
      <w:r w:rsidRPr="005413F9">
        <w:rPr>
          <w:i/>
        </w:rPr>
        <w:t>dbf</w:t>
      </w:r>
      <w:proofErr w:type="spellEnd"/>
      <w:r>
        <w:rPr>
          <w:noProof/>
        </w:rPr>
        <w:t xml:space="preserve"> file and the </w:t>
      </w:r>
      <w:r w:rsidR="00986BC3" w:rsidRPr="005413F9">
        <w:rPr>
          <w:i/>
          <w:iCs/>
          <w:noProof/>
        </w:rPr>
        <w:t>P</w:t>
      </w:r>
      <w:r w:rsidRPr="005413F9">
        <w:rPr>
          <w:i/>
          <w:iCs/>
          <w:noProof/>
        </w:rPr>
        <w:t>arking</w:t>
      </w:r>
      <w:r w:rsidR="00986BC3" w:rsidRPr="005413F9">
        <w:rPr>
          <w:i/>
          <w:iCs/>
          <w:noProof/>
        </w:rPr>
        <w:t>L</w:t>
      </w:r>
      <w:r w:rsidRPr="005413F9">
        <w:rPr>
          <w:i/>
        </w:rPr>
        <w:t xml:space="preserve">ots.xlsx </w:t>
      </w:r>
      <w:r>
        <w:rPr>
          <w:noProof/>
        </w:rPr>
        <w:t xml:space="preserve">file in Excel. </w:t>
      </w:r>
    </w:p>
    <w:p w14:paraId="63B9E8CF" w14:textId="666407E1" w:rsidR="009A0378" w:rsidRPr="001E0B69" w:rsidRDefault="009A0378" w:rsidP="00360293">
      <w:pPr>
        <w:pStyle w:val="BodyParagraph"/>
        <w:rPr>
          <w:iCs/>
          <w:noProof/>
        </w:rPr>
      </w:pPr>
      <w:r>
        <w:rPr>
          <w:noProof/>
        </w:rPr>
        <w:lastRenderedPageBreak/>
        <w:t xml:space="preserve">In the </w:t>
      </w:r>
      <w:r w:rsidRPr="0051216D">
        <w:rPr>
          <w:b/>
          <w:bCs/>
          <w:noProof/>
        </w:rPr>
        <w:t>dbf</w:t>
      </w:r>
      <w:r>
        <w:rPr>
          <w:noProof/>
        </w:rPr>
        <w:t xml:space="preserve"> tab of </w:t>
      </w:r>
      <w:r w:rsidR="00E40443" w:rsidRPr="008249EF">
        <w:rPr>
          <w:i/>
          <w:iCs/>
          <w:noProof/>
        </w:rPr>
        <w:t>ParkingL</w:t>
      </w:r>
      <w:r w:rsidR="00E40443" w:rsidRPr="008249EF">
        <w:rPr>
          <w:i/>
        </w:rPr>
        <w:t>ots</w:t>
      </w:r>
      <w:r w:rsidRPr="008249EF">
        <w:rPr>
          <w:i/>
        </w:rPr>
        <w:t>.xlsx</w:t>
      </w:r>
      <w:r>
        <w:rPr>
          <w:iCs/>
        </w:rPr>
        <w:t>, select all data from row 2 downward and press the “Delete” key. Do not right-click and select delete because this may break formulas in the workbook.</w:t>
      </w:r>
    </w:p>
    <w:p w14:paraId="7B3CA0AF" w14:textId="0F734A2B" w:rsidR="00360293" w:rsidRPr="00B376C2" w:rsidRDefault="00360293" w:rsidP="00360293">
      <w:pPr>
        <w:pStyle w:val="BodyParagraph"/>
      </w:pPr>
      <w:r>
        <w:rPr>
          <w:noProof/>
        </w:rPr>
        <w:t xml:space="preserve">Copy and paste all data, including the headings, into </w:t>
      </w:r>
      <w:r w:rsidR="00E40443">
        <w:rPr>
          <w:noProof/>
        </w:rPr>
        <w:t xml:space="preserve">cell A2 </w:t>
      </w:r>
      <w:r>
        <w:rPr>
          <w:noProof/>
        </w:rPr>
        <w:t xml:space="preserve">the </w:t>
      </w:r>
      <w:r w:rsidRPr="0051216D">
        <w:rPr>
          <w:b/>
          <w:bCs/>
          <w:noProof/>
        </w:rPr>
        <w:t>dbf</w:t>
      </w:r>
      <w:r>
        <w:rPr>
          <w:noProof/>
        </w:rPr>
        <w:t xml:space="preserve"> tab of </w:t>
      </w:r>
      <w:r w:rsidR="00E40443" w:rsidRPr="008249EF">
        <w:rPr>
          <w:i/>
          <w:iCs/>
          <w:noProof/>
        </w:rPr>
        <w:t>ParkingL</w:t>
      </w:r>
      <w:r w:rsidR="00E40443" w:rsidRPr="008249EF">
        <w:rPr>
          <w:i/>
        </w:rPr>
        <w:t>ots</w:t>
      </w:r>
      <w:r w:rsidRPr="005413F9">
        <w:rPr>
          <w:i/>
        </w:rPr>
        <w:t>.xlsx</w:t>
      </w:r>
      <w:r>
        <w:rPr>
          <w:noProof/>
        </w:rPr>
        <w:t>.</w:t>
      </w:r>
      <w:r w:rsidR="009F45AB">
        <w:rPr>
          <w:noProof/>
        </w:rPr>
        <w:t xml:space="preserve"> The top left cell should be A2 so that the numbers above the column headings are still present.</w:t>
      </w:r>
    </w:p>
    <w:p w14:paraId="5FED6158" w14:textId="4CB0B680" w:rsidR="00360293" w:rsidRDefault="00360293" w:rsidP="00360293">
      <w:pPr>
        <w:pStyle w:val="BodyParagraph"/>
      </w:pPr>
      <w:r>
        <w:t xml:space="preserve">Copy all cells under the </w:t>
      </w:r>
      <w:proofErr w:type="spellStart"/>
      <w:r w:rsidR="009F45AB">
        <w:t>Lot_UID</w:t>
      </w:r>
      <w:proofErr w:type="spellEnd"/>
      <w:r>
        <w:t xml:space="preserve"> column (</w:t>
      </w:r>
      <w:proofErr w:type="spellStart"/>
      <w:r w:rsidRPr="0051216D">
        <w:rPr>
          <w:b/>
          <w:bCs/>
        </w:rPr>
        <w:t>dbf</w:t>
      </w:r>
      <w:proofErr w:type="spellEnd"/>
      <w:r>
        <w:t xml:space="preserve"> tab) into the </w:t>
      </w:r>
      <w:proofErr w:type="spellStart"/>
      <w:r w:rsidR="009F45AB">
        <w:t>Lot_UID</w:t>
      </w:r>
      <w:proofErr w:type="spellEnd"/>
      <w:r>
        <w:t xml:space="preserve"> column of the </w:t>
      </w:r>
      <w:r w:rsidR="009F45AB">
        <w:rPr>
          <w:b/>
          <w:bCs/>
        </w:rPr>
        <w:t>Lots</w:t>
      </w:r>
      <w:r>
        <w:t xml:space="preserve"> tab.</w:t>
      </w:r>
    </w:p>
    <w:p w14:paraId="3E3AE44A" w14:textId="55E2E4AD" w:rsidR="009F45AB" w:rsidRDefault="009F45AB" w:rsidP="00360293">
      <w:pPr>
        <w:pStyle w:val="BodyParagraph"/>
      </w:pPr>
      <w:r>
        <w:t>The “Name” and “Space” tab should populate automatically.</w:t>
      </w:r>
    </w:p>
    <w:p w14:paraId="457D062B" w14:textId="7347293D" w:rsidR="004603CA" w:rsidRDefault="004603CA" w:rsidP="00360293">
      <w:pPr>
        <w:pStyle w:val="BodyParagraph"/>
      </w:pPr>
      <w:r w:rsidRPr="004603CA">
        <w:t>If there are more rows of OBJECTID numbers than rows of formulas, copy and paste the formulas down until they match the number of OBJECTID numbers.</w:t>
      </w:r>
    </w:p>
    <w:p w14:paraId="7C6BB056" w14:textId="7331D096" w:rsidR="006E69A9" w:rsidRDefault="006E69A9" w:rsidP="006E69A9">
      <w:pPr>
        <w:pStyle w:val="Heading2"/>
      </w:pPr>
      <w:bookmarkStart w:id="214" w:name="_Ref20141203"/>
      <w:bookmarkStart w:id="215" w:name="_Toc140350911"/>
      <w:r>
        <w:t>Create Adjustment Factors File</w:t>
      </w:r>
      <w:bookmarkEnd w:id="214"/>
      <w:bookmarkEnd w:id="215"/>
    </w:p>
    <w:p w14:paraId="27A1204F" w14:textId="6B09A042" w:rsidR="000020D5" w:rsidRDefault="006E69A9" w:rsidP="00360293">
      <w:pPr>
        <w:pStyle w:val="BodyParagraph"/>
      </w:pPr>
      <w:r>
        <w:t xml:space="preserve">The adjustment factors file contains all possible combinations of adjustment factors for all land uses. It is a </w:t>
      </w:r>
      <w:proofErr w:type="gramStart"/>
      <w:r w:rsidR="00E41038">
        <w:t>*</w:t>
      </w:r>
      <w:r>
        <w:t>.p</w:t>
      </w:r>
      <w:proofErr w:type="gramEnd"/>
      <w:r>
        <w:rPr>
          <w:rStyle w:val="FootnoteReference"/>
        </w:rPr>
        <w:footnoteReference w:id="3"/>
      </w:r>
      <w:r>
        <w:t xml:space="preserve"> file</w:t>
      </w:r>
      <w:r w:rsidR="00E41038">
        <w:t xml:space="preserve"> created by the </w:t>
      </w:r>
      <w:r w:rsidR="00E41038" w:rsidRPr="00E41038">
        <w:t>generate_parking_factors.py</w:t>
      </w:r>
      <w:r w:rsidR="00E41038">
        <w:t xml:space="preserve"> script. This script reads an excel file containing the possible factor values across dimension with each dimension stored on a separate tab</w:t>
      </w:r>
      <w:r w:rsidR="000020D5">
        <w:rPr>
          <w:rStyle w:val="FootnoteReference"/>
        </w:rPr>
        <w:footnoteReference w:id="4"/>
      </w:r>
      <w:r w:rsidR="00E41038">
        <w:t xml:space="preserve">. </w:t>
      </w:r>
      <w:r w:rsidR="004F66CD">
        <w:t xml:space="preserve">The script creates a </w:t>
      </w:r>
      <w:proofErr w:type="gramStart"/>
      <w:r w:rsidR="004F66CD">
        <w:t>pandas</w:t>
      </w:r>
      <w:proofErr w:type="gramEnd"/>
      <w:r w:rsidR="00075395">
        <w:rPr>
          <w:rStyle w:val="FootnoteReference"/>
        </w:rPr>
        <w:footnoteReference w:id="5"/>
      </w:r>
      <w:r w:rsidR="004F66CD">
        <w:t xml:space="preserve"> </w:t>
      </w:r>
      <w:proofErr w:type="spellStart"/>
      <w:r w:rsidR="00B527B1">
        <w:t>D</w:t>
      </w:r>
      <w:r w:rsidR="004F66CD">
        <w:t>ata</w:t>
      </w:r>
      <w:r w:rsidR="00B527B1">
        <w:t>F</w:t>
      </w:r>
      <w:r w:rsidR="004F66CD">
        <w:t>rame</w:t>
      </w:r>
      <w:proofErr w:type="spellEnd"/>
      <w:r w:rsidR="00B527B1">
        <w:rPr>
          <w:rStyle w:val="FootnoteReference"/>
        </w:rPr>
        <w:footnoteReference w:id="6"/>
      </w:r>
      <w:r w:rsidR="004F66CD">
        <w:t xml:space="preserve"> to store and access these adjustment factors.</w:t>
      </w:r>
    </w:p>
    <w:p w14:paraId="591BF6EA" w14:textId="7347156C" w:rsidR="006E69A9" w:rsidRDefault="000020D5" w:rsidP="00360293">
      <w:pPr>
        <w:pStyle w:val="BodyParagraph"/>
      </w:pPr>
      <w:r>
        <w:t>The user can run this script from the ArcMap tool “</w:t>
      </w:r>
      <w:r w:rsidRPr="000020D5">
        <w:t>0) Create Adjustment Factors</w:t>
      </w:r>
      <w:r>
        <w:t xml:space="preserve">” in the Parking Analysis Tools toolbox. The user chooses the excel file which contains these factors – in this case </w:t>
      </w:r>
      <w:r w:rsidRPr="005413F9">
        <w:rPr>
          <w:i/>
        </w:rPr>
        <w:t>Parking Demand and Adjustments.xlsx</w:t>
      </w:r>
      <w:r>
        <w:t xml:space="preserve"> in the Source Data folder. To create a new </w:t>
      </w:r>
      <w:proofErr w:type="spellStart"/>
      <w:proofErr w:type="gramStart"/>
      <w:r>
        <w:t>factors.p</w:t>
      </w:r>
      <w:proofErr w:type="spellEnd"/>
      <w:proofErr w:type="gramEnd"/>
      <w:r>
        <w:t xml:space="preserve"> file, first adjust the factor</w:t>
      </w:r>
      <w:r w:rsidR="00685A35">
        <w:t>s</w:t>
      </w:r>
      <w:r>
        <w:t xml:space="preserve"> in </w:t>
      </w:r>
      <w:r w:rsidRPr="005413F9">
        <w:rPr>
          <w:i/>
        </w:rPr>
        <w:t>Parking Demand and Adjustments.xlsx</w:t>
      </w:r>
      <w:r>
        <w:t xml:space="preserve">. </w:t>
      </w:r>
      <w:r w:rsidR="00F76769">
        <w:t>T</w:t>
      </w:r>
      <w:r>
        <w:t xml:space="preserve">he user may make changes such as adding a land use type or changing </w:t>
      </w:r>
      <w:proofErr w:type="gramStart"/>
      <w:r>
        <w:t>a parking</w:t>
      </w:r>
      <w:proofErr w:type="gramEnd"/>
      <w:r>
        <w:t xml:space="preserve"> generation ratio. A user should be familiar with the shared parking methodology and input data before making these changes.</w:t>
      </w:r>
    </w:p>
    <w:p w14:paraId="7615DBD7" w14:textId="3F9FB83F" w:rsidR="00154BE5" w:rsidRDefault="00154BE5" w:rsidP="00154BE5">
      <w:pPr>
        <w:pStyle w:val="BodyParagraph"/>
      </w:pPr>
    </w:p>
    <w:p w14:paraId="3F0CB85C" w14:textId="77777777" w:rsidR="00401F48" w:rsidRPr="00292658" w:rsidRDefault="00401F48" w:rsidP="00585414"/>
    <w:sectPr w:rsidR="00401F48" w:rsidRPr="00292658" w:rsidSect="00A042B3">
      <w:headerReference w:type="even" r:id="rId65"/>
      <w:headerReference w:type="default" r:id="rId66"/>
      <w:footerReference w:type="even" r:id="rId67"/>
      <w:footerReference w:type="default" r:id="rId68"/>
      <w:type w:val="oddPage"/>
      <w:pgSz w:w="12240" w:h="15840" w:code="1"/>
      <w:pgMar w:top="1166" w:right="1440" w:bottom="1440" w:left="1440" w:header="576" w:footer="576"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3" w:author="Nicholas Fisher" w:date="2022-11-04T15:14:00Z" w:initials="NF">
    <w:p w14:paraId="57E1EDDF" w14:textId="328C7881" w:rsidR="00222BB4" w:rsidRDefault="00222BB4" w:rsidP="00AC6A49">
      <w:pPr>
        <w:pStyle w:val="CommentText"/>
      </w:pPr>
      <w:r>
        <w:rPr>
          <w:rStyle w:val="CommentReference"/>
        </w:rPr>
        <w:annotationRef/>
      </w:r>
      <w:r>
        <w:t>I think these are old files/not being used anymore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E1ED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0FAABD" w16cex:dateUtc="2022-11-04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E1EDDF" w16cid:durableId="270FAA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4F6D6" w14:textId="77777777" w:rsidR="00B2041E" w:rsidRDefault="00B2041E" w:rsidP="00FC093E">
      <w:r>
        <w:separator/>
      </w:r>
    </w:p>
  </w:endnote>
  <w:endnote w:type="continuationSeparator" w:id="0">
    <w:p w14:paraId="273AB41D" w14:textId="77777777" w:rsidR="00B2041E" w:rsidRDefault="00B2041E" w:rsidP="00FC093E">
      <w:r>
        <w:continuationSeparator/>
      </w:r>
    </w:p>
  </w:endnote>
  <w:endnote w:type="continuationNotice" w:id="1">
    <w:p w14:paraId="6C2984E9" w14:textId="77777777" w:rsidR="00B2041E" w:rsidRDefault="00B204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CF6C0" w14:textId="77777777" w:rsidR="008D3B82" w:rsidRDefault="008D3B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A565A" w14:textId="77777777" w:rsidR="008D3B82" w:rsidRDefault="008D3B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6F66" w14:textId="77777777" w:rsidR="008D3B82" w:rsidRDefault="008D3B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4" w:space="0" w:color="F68B1F" w:themeColor="background2"/>
        <w:bottom w:val="none" w:sz="0" w:space="0" w:color="auto"/>
        <w:right w:val="none" w:sz="0" w:space="0" w:color="auto"/>
        <w:insideH w:val="single" w:sz="4" w:space="0" w:color="F68B1F" w:themeColor="background2"/>
        <w:insideV w:val="none" w:sz="0" w:space="0" w:color="auto"/>
      </w:tblBorders>
      <w:tblLook w:val="04A0" w:firstRow="1" w:lastRow="0" w:firstColumn="1" w:lastColumn="0" w:noHBand="0" w:noVBand="1"/>
    </w:tblPr>
    <w:tblGrid>
      <w:gridCol w:w="648"/>
      <w:gridCol w:w="490"/>
    </w:tblGrid>
    <w:tr w:rsidR="00D8121A" w14:paraId="5133729F" w14:textId="77777777" w:rsidTr="003A2942">
      <w:trPr>
        <w:trHeight w:val="403"/>
      </w:trPr>
      <w:tc>
        <w:tcPr>
          <w:tcW w:w="648" w:type="dxa"/>
          <w:vAlign w:val="center"/>
          <w:hideMark/>
        </w:tcPr>
        <w:p w14:paraId="5D2916F8" w14:textId="77777777" w:rsidR="00D8121A" w:rsidRDefault="00D8121A" w:rsidP="001352D4">
          <w:pPr>
            <w:pStyle w:val="Footer"/>
            <w:jc w:val="center"/>
            <w:rPr>
              <w:color w:val="48484A" w:themeColor="text1"/>
              <w:sz w:val="22"/>
            </w:rPr>
          </w:pPr>
          <w:r w:rsidRPr="00FE4456">
            <w:rPr>
              <w:color w:val="48484A" w:themeColor="text1"/>
              <w:sz w:val="24"/>
            </w:rPr>
            <w:fldChar w:fldCharType="begin"/>
          </w:r>
          <w:r w:rsidRPr="00FE4456">
            <w:rPr>
              <w:color w:val="48484A" w:themeColor="text1"/>
              <w:sz w:val="24"/>
            </w:rPr>
            <w:instrText xml:space="preserve"> PAGE   \* MERGEFORMAT </w:instrText>
          </w:r>
          <w:r w:rsidRPr="00FE4456">
            <w:rPr>
              <w:color w:val="48484A" w:themeColor="text1"/>
              <w:sz w:val="24"/>
            </w:rPr>
            <w:fldChar w:fldCharType="separate"/>
          </w:r>
          <w:r>
            <w:rPr>
              <w:noProof/>
              <w:color w:val="48484A" w:themeColor="text1"/>
              <w:sz w:val="24"/>
            </w:rPr>
            <w:t>ii</w:t>
          </w:r>
          <w:r w:rsidRPr="00FE4456">
            <w:rPr>
              <w:noProof/>
              <w:color w:val="48484A" w:themeColor="text1"/>
              <w:sz w:val="24"/>
            </w:rPr>
            <w:fldChar w:fldCharType="end"/>
          </w:r>
        </w:p>
      </w:tc>
      <w:tc>
        <w:tcPr>
          <w:tcW w:w="490" w:type="dxa"/>
          <w:vAlign w:val="center"/>
          <w:hideMark/>
        </w:tcPr>
        <w:p w14:paraId="0C631BF0" w14:textId="77777777" w:rsidR="00D8121A" w:rsidRDefault="00D8121A" w:rsidP="001352D4">
          <w:pPr>
            <w:pStyle w:val="Footer"/>
            <w:ind w:hanging="59"/>
            <w:rPr>
              <w:color w:val="48484A" w:themeColor="text1"/>
              <w:sz w:val="22"/>
            </w:rPr>
          </w:pPr>
          <w:r>
            <w:rPr>
              <w:noProof/>
            </w:rPr>
            <w:drawing>
              <wp:inline distT="0" distB="0" distL="0" distR="0" wp14:anchorId="5F51E33C" wp14:editId="63876A22">
                <wp:extent cx="169545" cy="200025"/>
                <wp:effectExtent l="0" t="0" r="190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
                          <a:extLst>
                            <a:ext uri="{28A0092B-C50C-407E-A947-70E740481C1C}">
                              <a14:useLocalDpi xmlns:a14="http://schemas.microsoft.com/office/drawing/2010/main" val="0"/>
                            </a:ext>
                          </a:extLst>
                        </a:blip>
                        <a:srcRect l="11533" t="4996" r="10336" b="4124"/>
                        <a:stretch/>
                      </pic:blipFill>
                      <pic:spPr bwMode="auto">
                        <a:xfrm>
                          <a:off x="0" y="0"/>
                          <a:ext cx="169545" cy="2000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C10C96" w14:textId="77777777" w:rsidR="00D8121A" w:rsidRPr="00431929" w:rsidRDefault="00D8121A" w:rsidP="0043192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single" w:sz="4" w:space="0" w:color="F68B1F" w:themeColor="background2"/>
        <w:insideH w:val="single" w:sz="4" w:space="0" w:color="F68B1F" w:themeColor="background2"/>
        <w:insideV w:val="none" w:sz="0" w:space="0" w:color="auto"/>
      </w:tblBorders>
      <w:tblLook w:val="04A0" w:firstRow="1" w:lastRow="0" w:firstColumn="1" w:lastColumn="0" w:noHBand="0" w:noVBand="1"/>
    </w:tblPr>
    <w:tblGrid>
      <w:gridCol w:w="486"/>
      <w:gridCol w:w="648"/>
    </w:tblGrid>
    <w:tr w:rsidR="00D8121A" w14:paraId="1D5BDE2F" w14:textId="77777777" w:rsidTr="003A2942">
      <w:trPr>
        <w:trHeight w:val="403"/>
        <w:jc w:val="right"/>
      </w:trPr>
      <w:tc>
        <w:tcPr>
          <w:tcW w:w="486" w:type="dxa"/>
          <w:vAlign w:val="center"/>
        </w:tcPr>
        <w:p w14:paraId="2C53F8DD" w14:textId="77777777" w:rsidR="00D8121A" w:rsidRDefault="00D8121A" w:rsidP="001352D4">
          <w:pPr>
            <w:pStyle w:val="Footer"/>
            <w:ind w:right="-73"/>
            <w:jc w:val="right"/>
            <w:rPr>
              <w:color w:val="48484A" w:themeColor="text1"/>
              <w:sz w:val="22"/>
            </w:rPr>
          </w:pPr>
          <w:r>
            <w:rPr>
              <w:noProof/>
            </w:rPr>
            <w:drawing>
              <wp:inline distT="0" distB="0" distL="0" distR="0" wp14:anchorId="5CFF856C" wp14:editId="51AE6FBA">
                <wp:extent cx="169545" cy="2000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
                          <a:extLst>
                            <a:ext uri="{28A0092B-C50C-407E-A947-70E740481C1C}">
                              <a14:useLocalDpi xmlns:a14="http://schemas.microsoft.com/office/drawing/2010/main" val="0"/>
                            </a:ext>
                          </a:extLst>
                        </a:blip>
                        <a:srcRect l="11533" t="4996" r="10336" b="4124"/>
                        <a:stretch/>
                      </pic:blipFill>
                      <pic:spPr bwMode="auto">
                        <a:xfrm>
                          <a:off x="0" y="0"/>
                          <a:ext cx="169545" cy="2000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8" w:type="dxa"/>
          <w:vAlign w:val="center"/>
        </w:tcPr>
        <w:p w14:paraId="2C7EF3CE" w14:textId="77777777" w:rsidR="00D8121A" w:rsidRDefault="00D8121A" w:rsidP="001352D4">
          <w:pPr>
            <w:pStyle w:val="Footer"/>
            <w:jc w:val="center"/>
            <w:rPr>
              <w:color w:val="48484A" w:themeColor="text1"/>
              <w:sz w:val="22"/>
            </w:rPr>
          </w:pPr>
          <w:r w:rsidRPr="00FE4456">
            <w:rPr>
              <w:color w:val="48484A" w:themeColor="text1"/>
              <w:sz w:val="24"/>
            </w:rPr>
            <w:fldChar w:fldCharType="begin"/>
          </w:r>
          <w:r w:rsidRPr="00FE4456">
            <w:rPr>
              <w:color w:val="48484A" w:themeColor="text1"/>
              <w:sz w:val="24"/>
            </w:rPr>
            <w:instrText xml:space="preserve"> PAGE   \* MERGEFORMAT </w:instrText>
          </w:r>
          <w:r w:rsidRPr="00FE4456">
            <w:rPr>
              <w:color w:val="48484A" w:themeColor="text1"/>
              <w:sz w:val="24"/>
            </w:rPr>
            <w:fldChar w:fldCharType="separate"/>
          </w:r>
          <w:r>
            <w:rPr>
              <w:noProof/>
              <w:color w:val="48484A" w:themeColor="text1"/>
              <w:sz w:val="24"/>
            </w:rPr>
            <w:t>iii</w:t>
          </w:r>
          <w:r w:rsidRPr="00FE4456">
            <w:rPr>
              <w:noProof/>
              <w:color w:val="48484A" w:themeColor="text1"/>
              <w:sz w:val="24"/>
            </w:rPr>
            <w:fldChar w:fldCharType="end"/>
          </w:r>
        </w:p>
      </w:tc>
    </w:tr>
  </w:tbl>
  <w:p w14:paraId="68677B53" w14:textId="77777777" w:rsidR="00D8121A" w:rsidRPr="00431929" w:rsidRDefault="00D8121A" w:rsidP="00431929">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single" w:sz="4" w:space="0" w:color="F68B1F" w:themeColor="background2"/>
        <w:insideH w:val="single" w:sz="4" w:space="0" w:color="F68B1F" w:themeColor="background2"/>
        <w:insideV w:val="none" w:sz="0" w:space="0" w:color="auto"/>
      </w:tblBorders>
      <w:tblLook w:val="04A0" w:firstRow="1" w:lastRow="0" w:firstColumn="1" w:lastColumn="0" w:noHBand="0" w:noVBand="1"/>
    </w:tblPr>
    <w:tblGrid>
      <w:gridCol w:w="486"/>
      <w:gridCol w:w="648"/>
    </w:tblGrid>
    <w:tr w:rsidR="00D8121A" w14:paraId="3CE44FD9" w14:textId="77777777" w:rsidTr="003A2942">
      <w:trPr>
        <w:trHeight w:val="403"/>
        <w:jc w:val="right"/>
      </w:trPr>
      <w:tc>
        <w:tcPr>
          <w:tcW w:w="486" w:type="dxa"/>
          <w:vAlign w:val="center"/>
        </w:tcPr>
        <w:p w14:paraId="097A3884" w14:textId="77777777" w:rsidR="00D8121A" w:rsidRDefault="00D8121A" w:rsidP="001352D4">
          <w:pPr>
            <w:pStyle w:val="Footer"/>
            <w:ind w:right="-73"/>
            <w:jc w:val="right"/>
            <w:rPr>
              <w:color w:val="48484A" w:themeColor="text1"/>
              <w:sz w:val="22"/>
            </w:rPr>
          </w:pPr>
          <w:r>
            <w:rPr>
              <w:noProof/>
            </w:rPr>
            <w:drawing>
              <wp:inline distT="0" distB="0" distL="0" distR="0" wp14:anchorId="4D46D48E" wp14:editId="315530BE">
                <wp:extent cx="169545" cy="200025"/>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
                          <a:extLst>
                            <a:ext uri="{28A0092B-C50C-407E-A947-70E740481C1C}">
                              <a14:useLocalDpi xmlns:a14="http://schemas.microsoft.com/office/drawing/2010/main" val="0"/>
                            </a:ext>
                          </a:extLst>
                        </a:blip>
                        <a:srcRect l="11533" t="4996" r="10336" b="4124"/>
                        <a:stretch/>
                      </pic:blipFill>
                      <pic:spPr bwMode="auto">
                        <a:xfrm>
                          <a:off x="0" y="0"/>
                          <a:ext cx="169545" cy="2000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8" w:type="dxa"/>
          <w:vAlign w:val="center"/>
        </w:tcPr>
        <w:p w14:paraId="30D6D634" w14:textId="77777777" w:rsidR="00D8121A" w:rsidRDefault="00D8121A" w:rsidP="001352D4">
          <w:pPr>
            <w:pStyle w:val="Footer"/>
            <w:jc w:val="center"/>
            <w:rPr>
              <w:color w:val="48484A" w:themeColor="text1"/>
              <w:sz w:val="22"/>
            </w:rPr>
          </w:pPr>
          <w:r w:rsidRPr="00FE4456">
            <w:rPr>
              <w:color w:val="48484A" w:themeColor="text1"/>
              <w:sz w:val="24"/>
            </w:rPr>
            <w:fldChar w:fldCharType="begin"/>
          </w:r>
          <w:r w:rsidRPr="00FE4456">
            <w:rPr>
              <w:color w:val="48484A" w:themeColor="text1"/>
              <w:sz w:val="24"/>
            </w:rPr>
            <w:instrText xml:space="preserve"> PAGE   \* MERGEFORMAT </w:instrText>
          </w:r>
          <w:r w:rsidRPr="00FE4456">
            <w:rPr>
              <w:color w:val="48484A" w:themeColor="text1"/>
              <w:sz w:val="24"/>
            </w:rPr>
            <w:fldChar w:fldCharType="separate"/>
          </w:r>
          <w:r>
            <w:rPr>
              <w:noProof/>
              <w:color w:val="48484A" w:themeColor="text1"/>
              <w:sz w:val="24"/>
            </w:rPr>
            <w:t>i</w:t>
          </w:r>
          <w:r w:rsidRPr="00FE4456">
            <w:rPr>
              <w:noProof/>
              <w:color w:val="48484A" w:themeColor="text1"/>
              <w:sz w:val="24"/>
            </w:rPr>
            <w:fldChar w:fldCharType="end"/>
          </w:r>
        </w:p>
      </w:tc>
    </w:tr>
  </w:tbl>
  <w:p w14:paraId="1DD81233" w14:textId="77777777" w:rsidR="00D8121A" w:rsidRPr="009C0E19" w:rsidRDefault="00D8121A" w:rsidP="001352D4">
    <w:pPr>
      <w:pStyle w:val="Footer"/>
      <w:jc w:val="right"/>
      <w:rPr>
        <w:color w:val="48484A" w:themeColor="text1"/>
        <w:sz w:val="2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26B13" w14:textId="77777777" w:rsidR="00D8121A" w:rsidRPr="009C0E19" w:rsidRDefault="00D8121A" w:rsidP="00401F48">
    <w:pPr>
      <w:pStyle w:val="Footer"/>
      <w:rPr>
        <w:color w:val="48484A" w:themeColor="text1"/>
        <w:sz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6DC1" w14:textId="77777777" w:rsidR="00D8121A" w:rsidRPr="00401F48" w:rsidRDefault="00D8121A" w:rsidP="00401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59641" w14:textId="77777777" w:rsidR="00B2041E" w:rsidRDefault="00B2041E" w:rsidP="00FC093E">
      <w:bookmarkStart w:id="0" w:name="_Hlk480209584"/>
      <w:bookmarkEnd w:id="0"/>
      <w:r>
        <w:separator/>
      </w:r>
    </w:p>
  </w:footnote>
  <w:footnote w:type="continuationSeparator" w:id="0">
    <w:p w14:paraId="6871EFA7" w14:textId="77777777" w:rsidR="00B2041E" w:rsidRDefault="00B2041E" w:rsidP="00FC093E">
      <w:r>
        <w:continuationSeparator/>
      </w:r>
    </w:p>
  </w:footnote>
  <w:footnote w:type="continuationNotice" w:id="1">
    <w:p w14:paraId="0C03BA9C" w14:textId="77777777" w:rsidR="00B2041E" w:rsidRDefault="00B2041E"/>
  </w:footnote>
  <w:footnote w:id="2">
    <w:p w14:paraId="29CF53EC" w14:textId="77777777" w:rsidR="00D8121A" w:rsidRPr="00AC2CD6" w:rsidRDefault="00D8121A" w:rsidP="00EE0EAC">
      <w:pPr>
        <w:pStyle w:val="FootnoteText"/>
        <w:rPr>
          <w:u w:val="single"/>
        </w:rPr>
      </w:pPr>
      <w:r>
        <w:rPr>
          <w:rStyle w:val="FootnoteReference"/>
        </w:rPr>
        <w:footnoteRef/>
      </w:r>
      <w:r>
        <w:t xml:space="preserve"> Smith, Mary S. </w:t>
      </w:r>
      <w:r>
        <w:rPr>
          <w:i/>
          <w:iCs/>
        </w:rPr>
        <w:t>Shared Parking</w:t>
      </w:r>
      <w:r>
        <w:t>, Second Edition. Washington, D.C.: ULI-the Urban Land Institute and the International Council of Shopping Centers, 2005.</w:t>
      </w:r>
    </w:p>
  </w:footnote>
  <w:footnote w:id="3">
    <w:p w14:paraId="2F15B936" w14:textId="0C412D78" w:rsidR="00D8121A" w:rsidRDefault="00D8121A">
      <w:pPr>
        <w:pStyle w:val="FootnoteText"/>
      </w:pPr>
      <w:r>
        <w:rPr>
          <w:rStyle w:val="FootnoteReference"/>
        </w:rPr>
        <w:footnoteRef/>
      </w:r>
      <w:r>
        <w:t xml:space="preserve"> This is a pickle file which can be read by the python programming language. See the file </w:t>
      </w:r>
      <w:r w:rsidRPr="00E41038">
        <w:t>generate_parking_factors.py</w:t>
      </w:r>
      <w:r>
        <w:t xml:space="preserve"> and </w:t>
      </w:r>
      <w:hyperlink r:id="rId1" w:history="1">
        <w:r w:rsidRPr="00EE2159">
          <w:rPr>
            <w:rStyle w:val="Hyperlink"/>
          </w:rPr>
          <w:t>https://docs.python.org/3/library/pickle.html</w:t>
        </w:r>
      </w:hyperlink>
      <w:r>
        <w:t xml:space="preserve"> for more information.</w:t>
      </w:r>
    </w:p>
  </w:footnote>
  <w:footnote w:id="4">
    <w:p w14:paraId="0C593278" w14:textId="30BB8887" w:rsidR="00D8121A" w:rsidRDefault="00D8121A">
      <w:pPr>
        <w:pStyle w:val="FootnoteText"/>
      </w:pPr>
      <w:r>
        <w:rPr>
          <w:rStyle w:val="FootnoteReference"/>
        </w:rPr>
        <w:footnoteRef/>
      </w:r>
      <w:r>
        <w:t xml:space="preserve"> See the excel file “Parking Demand and Adjustments.xlsx” in the Source Data </w:t>
      </w:r>
      <w:proofErr w:type="gramStart"/>
      <w:r>
        <w:t>folder</w:t>
      </w:r>
      <w:proofErr w:type="gramEnd"/>
    </w:p>
  </w:footnote>
  <w:footnote w:id="5">
    <w:p w14:paraId="4B7C21AE" w14:textId="27CB8C2A" w:rsidR="00D8121A" w:rsidRDefault="00D8121A">
      <w:pPr>
        <w:pStyle w:val="FootnoteText"/>
      </w:pPr>
      <w:r>
        <w:rPr>
          <w:rStyle w:val="FootnoteReference"/>
        </w:rPr>
        <w:footnoteRef/>
      </w:r>
      <w:r>
        <w:t xml:space="preserve"> </w:t>
      </w:r>
      <w:hyperlink r:id="rId2" w:history="1">
        <w:r>
          <w:rPr>
            <w:rStyle w:val="Hyperlink"/>
          </w:rPr>
          <w:t>https://pandas.pydata.org/</w:t>
        </w:r>
      </w:hyperlink>
    </w:p>
  </w:footnote>
  <w:footnote w:id="6">
    <w:p w14:paraId="0248670C" w14:textId="724F2925" w:rsidR="00D8121A" w:rsidRDefault="00D8121A">
      <w:pPr>
        <w:pStyle w:val="FootnoteText"/>
      </w:pPr>
      <w:r>
        <w:rPr>
          <w:rStyle w:val="FootnoteReference"/>
        </w:rPr>
        <w:footnoteRef/>
      </w:r>
      <w:r>
        <w:t xml:space="preserve"> </w:t>
      </w:r>
      <w:hyperlink r:id="rId3" w:history="1">
        <w:r>
          <w:rPr>
            <w:rStyle w:val="Hyperlink"/>
          </w:rPr>
          <w:t>https://pandas.pydata.org/pandas-docs/stable/reference/api/pandas.DataFrame.html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E9A20" w14:textId="77777777" w:rsidR="008D3B82" w:rsidRDefault="008D3B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BCD8A" w14:textId="77777777" w:rsidR="008D3B82" w:rsidRDefault="008D3B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8190"/>
    </w:tblGrid>
    <w:tr w:rsidR="00D8121A" w14:paraId="58C01469" w14:textId="77777777" w:rsidTr="0096383F">
      <w:trPr>
        <w:trHeight w:val="720"/>
      </w:trPr>
      <w:tc>
        <w:tcPr>
          <w:tcW w:w="12240" w:type="dxa"/>
          <w:gridSpan w:val="2"/>
          <w:vAlign w:val="bottom"/>
        </w:tcPr>
        <w:p w14:paraId="5B048DC8" w14:textId="77777777" w:rsidR="00D8121A" w:rsidRDefault="00D8121A" w:rsidP="008F744E">
          <w:pPr>
            <w:pStyle w:val="Header"/>
            <w:ind w:firstLine="3676"/>
          </w:pPr>
          <w:r>
            <w:rPr>
              <w:noProof/>
            </w:rPr>
            <w:drawing>
              <wp:anchor distT="0" distB="0" distL="114300" distR="114300" simplePos="0" relativeHeight="251657216" behindDoc="1" locked="0" layoutInCell="1" allowOverlap="1" wp14:anchorId="0C311494" wp14:editId="51EF2B03">
                <wp:simplePos x="0" y="0"/>
                <wp:positionH relativeFrom="column">
                  <wp:posOffset>2334260</wp:posOffset>
                </wp:positionH>
                <wp:positionV relativeFrom="paragraph">
                  <wp:posOffset>55880</wp:posOffset>
                </wp:positionV>
                <wp:extent cx="1828800" cy="548640"/>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8800" cy="548640"/>
                        </a:xfrm>
                        <a:prstGeom prst="rect">
                          <a:avLst/>
                        </a:prstGeom>
                      </pic:spPr>
                    </pic:pic>
                  </a:graphicData>
                </a:graphic>
                <wp14:sizeRelH relativeFrom="page">
                  <wp14:pctWidth>0</wp14:pctWidth>
                </wp14:sizeRelH>
                <wp14:sizeRelV relativeFrom="page">
                  <wp14:pctHeight>0</wp14:pctHeight>
                </wp14:sizeRelV>
              </wp:anchor>
            </w:drawing>
          </w:r>
        </w:p>
      </w:tc>
    </w:tr>
    <w:tr w:rsidR="00D8121A" w14:paraId="110EF537" w14:textId="77777777" w:rsidTr="00A23405">
      <w:trPr>
        <w:trHeight w:val="1440"/>
      </w:trPr>
      <w:tc>
        <w:tcPr>
          <w:tcW w:w="4050" w:type="dxa"/>
          <w:vMerge w:val="restart"/>
          <w:vAlign w:val="bottom"/>
        </w:tcPr>
        <w:p w14:paraId="5BDBE96B" w14:textId="77777777" w:rsidR="00D8121A" w:rsidRDefault="00D8121A" w:rsidP="00E30696">
          <w:pPr>
            <w:pStyle w:val="Header"/>
            <w:jc w:val="right"/>
          </w:pPr>
        </w:p>
      </w:tc>
      <w:tc>
        <w:tcPr>
          <w:tcW w:w="8190" w:type="dxa"/>
        </w:tcPr>
        <w:p w14:paraId="1E968F94" w14:textId="77777777" w:rsidR="00D8121A" w:rsidRDefault="00D8121A">
          <w:pPr>
            <w:pStyle w:val="Header"/>
          </w:pPr>
        </w:p>
      </w:tc>
    </w:tr>
    <w:tr w:rsidR="00D8121A" w14:paraId="438BAA07" w14:textId="77777777" w:rsidTr="00A23405">
      <w:trPr>
        <w:trHeight w:val="720"/>
      </w:trPr>
      <w:tc>
        <w:tcPr>
          <w:tcW w:w="4050" w:type="dxa"/>
          <w:vMerge/>
          <w:tcBorders>
            <w:right w:val="single" w:sz="4" w:space="0" w:color="F68B1F" w:themeColor="background2"/>
          </w:tcBorders>
        </w:tcPr>
        <w:p w14:paraId="05E1E74C" w14:textId="77777777" w:rsidR="00D8121A" w:rsidRDefault="00D8121A">
          <w:pPr>
            <w:pStyle w:val="Header"/>
          </w:pPr>
        </w:p>
      </w:tc>
      <w:tc>
        <w:tcPr>
          <w:tcW w:w="8190" w:type="dxa"/>
          <w:tcBorders>
            <w:left w:val="single" w:sz="4" w:space="0" w:color="F68B1F" w:themeColor="background2"/>
          </w:tcBorders>
        </w:tcPr>
        <w:sdt>
          <w:sdtPr>
            <w:rPr>
              <w:rFonts w:cs="Arial"/>
              <w:b/>
              <w:caps/>
              <w:color w:val="F68B1F" w:themeColor="background2"/>
              <w:sz w:val="32"/>
              <w:szCs w:val="32"/>
            </w:rPr>
            <w:alias w:val="Company"/>
            <w:tag w:val=""/>
            <w:id w:val="890392179"/>
            <w:dataBinding w:prefixMappings="xmlns:ns0='http://schemas.openxmlformats.org/officeDocument/2006/extended-properties' " w:xpath="/ns0:Properties[1]/ns0:Company[1]" w:storeItemID="{6668398D-A668-4E3E-A5EB-62B293D839F1}"/>
            <w:text/>
          </w:sdtPr>
          <w:sdtContent>
            <w:p w14:paraId="4672F772" w14:textId="09D1687C" w:rsidR="00D8121A" w:rsidRPr="001352D4" w:rsidRDefault="005A37C1" w:rsidP="001F61BC">
              <w:pPr>
                <w:ind w:left="252" w:right="1241"/>
                <w:rPr>
                  <w:rFonts w:cs="Arial"/>
                  <w:b/>
                  <w:caps/>
                  <w:color w:val="FFFFFF" w:themeColor="background1"/>
                  <w:sz w:val="32"/>
                  <w:szCs w:val="32"/>
                </w:rPr>
              </w:pPr>
              <w:r>
                <w:rPr>
                  <w:rFonts w:cs="Arial"/>
                  <w:b/>
                  <w:caps/>
                  <w:color w:val="F68B1F" w:themeColor="background2"/>
                  <w:sz w:val="32"/>
                  <w:szCs w:val="32"/>
                </w:rPr>
                <w:t>Town of Williston | CCRPC</w:t>
              </w:r>
            </w:p>
          </w:sdtContent>
        </w:sdt>
      </w:tc>
    </w:tr>
    <w:tr w:rsidR="00D8121A" w14:paraId="1A986644" w14:textId="77777777" w:rsidTr="00A23405">
      <w:trPr>
        <w:trHeight w:val="720"/>
      </w:trPr>
      <w:tc>
        <w:tcPr>
          <w:tcW w:w="4050" w:type="dxa"/>
          <w:vMerge/>
          <w:tcBorders>
            <w:right w:val="single" w:sz="4" w:space="0" w:color="F68B1F" w:themeColor="background2"/>
          </w:tcBorders>
        </w:tcPr>
        <w:p w14:paraId="6006B1AC" w14:textId="77777777" w:rsidR="00D8121A" w:rsidRDefault="00D8121A">
          <w:pPr>
            <w:pStyle w:val="Header"/>
          </w:pPr>
        </w:p>
      </w:tc>
      <w:tc>
        <w:tcPr>
          <w:tcW w:w="8190" w:type="dxa"/>
          <w:tcBorders>
            <w:left w:val="single" w:sz="4" w:space="0" w:color="F68B1F" w:themeColor="background2"/>
          </w:tcBorders>
          <w:vAlign w:val="center"/>
        </w:tcPr>
        <w:sdt>
          <w:sdtPr>
            <w:rPr>
              <w:b/>
              <w:caps/>
              <w:color w:val="262626" w:themeColor="text2"/>
              <w:sz w:val="56"/>
              <w:szCs w:val="56"/>
            </w:rPr>
            <w:alias w:val="Title"/>
            <w:tag w:val=""/>
            <w:id w:val="-648440169"/>
            <w:dataBinding w:prefixMappings="xmlns:ns0='http://purl.org/dc/elements/1.1/' xmlns:ns1='http://schemas.openxmlformats.org/package/2006/metadata/core-properties' " w:xpath="/ns1:coreProperties[1]/ns0:title[1]" w:storeItemID="{6C3C8BC8-F283-45AE-878A-BAB7291924A1}"/>
            <w:text/>
          </w:sdtPr>
          <w:sdtContent>
            <w:p w14:paraId="7BDAF93C" w14:textId="54F2E2C2" w:rsidR="00D8121A" w:rsidRPr="0096383F" w:rsidRDefault="00D8121A" w:rsidP="00C22B78">
              <w:pPr>
                <w:pStyle w:val="Header"/>
                <w:ind w:left="252" w:right="525"/>
                <w:rPr>
                  <w:b/>
                  <w:caps/>
                  <w:color w:val="262626" w:themeColor="text2"/>
                  <w:sz w:val="56"/>
                  <w:szCs w:val="56"/>
                </w:rPr>
              </w:pPr>
              <w:r>
                <w:rPr>
                  <w:b/>
                  <w:caps/>
                  <w:color w:val="262626" w:themeColor="text2"/>
                  <w:sz w:val="56"/>
                  <w:szCs w:val="56"/>
                </w:rPr>
                <w:t>Shared Parking Analysis Tool</w:t>
              </w:r>
            </w:p>
          </w:sdtContent>
        </w:sdt>
      </w:tc>
    </w:tr>
    <w:tr w:rsidR="00D8121A" w14:paraId="7B98A204" w14:textId="77777777" w:rsidTr="00A23405">
      <w:trPr>
        <w:trHeight w:val="720"/>
      </w:trPr>
      <w:tc>
        <w:tcPr>
          <w:tcW w:w="4050" w:type="dxa"/>
          <w:vMerge/>
          <w:tcBorders>
            <w:right w:val="single" w:sz="4" w:space="0" w:color="F68B1F" w:themeColor="background2"/>
          </w:tcBorders>
        </w:tcPr>
        <w:p w14:paraId="6397EEBB" w14:textId="77777777" w:rsidR="00D8121A" w:rsidRDefault="00D8121A">
          <w:pPr>
            <w:pStyle w:val="Header"/>
          </w:pPr>
        </w:p>
      </w:tc>
      <w:tc>
        <w:tcPr>
          <w:tcW w:w="8190" w:type="dxa"/>
          <w:tcBorders>
            <w:left w:val="single" w:sz="4" w:space="0" w:color="F68B1F" w:themeColor="background2"/>
          </w:tcBorders>
          <w:vAlign w:val="bottom"/>
        </w:tcPr>
        <w:p w14:paraId="56AE6655" w14:textId="76E01E87" w:rsidR="00D8121A" w:rsidRPr="001352D4" w:rsidRDefault="00000000" w:rsidP="00E22E40">
          <w:pPr>
            <w:pStyle w:val="Header"/>
            <w:ind w:left="252" w:right="1241"/>
            <w:rPr>
              <w:rFonts w:ascii="Arial" w:hAnsi="Arial" w:cs="Arial"/>
              <w:b/>
              <w:color w:val="262626" w:themeColor="text2"/>
              <w:sz w:val="28"/>
              <w:szCs w:val="28"/>
            </w:rPr>
          </w:pPr>
          <w:sdt>
            <w:sdtPr>
              <w:rPr>
                <w:rFonts w:ascii="Arial" w:hAnsi="Arial" w:cs="Arial"/>
                <w:b/>
                <w:color w:val="262626" w:themeColor="text2"/>
                <w:sz w:val="28"/>
                <w:szCs w:val="28"/>
              </w:rPr>
              <w:alias w:val="Category"/>
              <w:id w:val="-1947378672"/>
              <w:dataBinding w:prefixMappings="xmlns:ns0='http://purl.org/dc/elements/1.1/' xmlns:ns1='http://schemas.openxmlformats.org/package/2006/metadata/core-properties' " w:xpath="/ns1:coreProperties[1]/ns1:category[1]" w:storeItemID="{6C3C8BC8-F283-45AE-878A-BAB7291924A1}"/>
              <w:text/>
            </w:sdtPr>
            <w:sdtContent>
              <w:r w:rsidR="00D8121A">
                <w:rPr>
                  <w:rFonts w:ascii="Arial" w:hAnsi="Arial" w:cs="Arial"/>
                  <w:b/>
                  <w:color w:val="262626" w:themeColor="text2"/>
                  <w:sz w:val="28"/>
                  <w:szCs w:val="28"/>
                </w:rPr>
                <w:t>User’s Guide</w:t>
              </w:r>
            </w:sdtContent>
          </w:sdt>
          <w:r w:rsidR="00D8121A" w:rsidRPr="001352D4">
            <w:rPr>
              <w:rFonts w:ascii="Arial" w:hAnsi="Arial" w:cs="Arial"/>
              <w:b/>
              <w:color w:val="262626" w:themeColor="text2"/>
              <w:sz w:val="28"/>
              <w:szCs w:val="28"/>
            </w:rPr>
            <w:t xml:space="preserve"> │ </w:t>
          </w:r>
          <w:sdt>
            <w:sdtPr>
              <w:rPr>
                <w:rFonts w:ascii="Arial" w:hAnsi="Arial" w:cs="Arial"/>
                <w:b/>
                <w:color w:val="262626" w:themeColor="text2"/>
                <w:sz w:val="28"/>
                <w:szCs w:val="28"/>
              </w:rPr>
              <w:alias w:val="Publish Date"/>
              <w:tag w:val=""/>
              <w:id w:val="744846460"/>
              <w:dataBinding w:prefixMappings="xmlns:ns0='http://schemas.microsoft.com/office/2006/coverPageProps' " w:xpath="/ns0:CoverPageProperties[1]/ns0:PublishDate[1]" w:storeItemID="{55AF091B-3C7A-41E3-B477-F2FDAA23CFDA}"/>
              <w:date w:fullDate="2022-11-28T00:00:00Z">
                <w:dateFormat w:val="MMMM d, yyyy"/>
                <w:lid w:val="en-US"/>
                <w:storeMappedDataAs w:val="dateTime"/>
                <w:calendar w:val="gregorian"/>
              </w:date>
            </w:sdtPr>
            <w:sdtContent>
              <w:r w:rsidR="008D3B82">
                <w:rPr>
                  <w:rFonts w:ascii="Arial" w:hAnsi="Arial" w:cs="Arial"/>
                  <w:b/>
                  <w:color w:val="262626" w:themeColor="text2"/>
                  <w:sz w:val="28"/>
                  <w:szCs w:val="28"/>
                </w:rPr>
                <w:t>November 28, 2022</w:t>
              </w:r>
            </w:sdtContent>
          </w:sdt>
        </w:p>
      </w:tc>
    </w:tr>
  </w:tbl>
  <w:p w14:paraId="298C7D2C" w14:textId="77777777" w:rsidR="00D8121A" w:rsidRDefault="00D812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AABA2" w14:textId="77777777" w:rsidR="00D8121A" w:rsidRDefault="00D8121A" w:rsidP="000A6E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ACB32" w14:textId="77777777" w:rsidR="00D8121A" w:rsidRPr="00464FA4" w:rsidRDefault="00D8121A" w:rsidP="00464FA4">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40" w:type="dxa"/>
      <w:tblInd w:w="-3600" w:type="dxa"/>
      <w:tblLook w:val="04A0" w:firstRow="1" w:lastRow="0" w:firstColumn="1" w:lastColumn="0" w:noHBand="0" w:noVBand="1"/>
    </w:tblPr>
    <w:tblGrid>
      <w:gridCol w:w="3600"/>
      <w:gridCol w:w="8640"/>
    </w:tblGrid>
    <w:tr w:rsidR="00D8121A" w:rsidRPr="00D04B61" w14:paraId="0D969800" w14:textId="77777777" w:rsidTr="00716F1B">
      <w:trPr>
        <w:trHeight w:val="1296"/>
      </w:trPr>
      <w:tc>
        <w:tcPr>
          <w:tcW w:w="12240" w:type="dxa"/>
          <w:gridSpan w:val="2"/>
        </w:tcPr>
        <w:p w14:paraId="5E0F5757" w14:textId="77777777" w:rsidR="00D8121A" w:rsidRPr="00693B68" w:rsidRDefault="00D8121A" w:rsidP="00693B68">
          <w:pPr>
            <w:tabs>
              <w:tab w:val="center" w:pos="4680"/>
              <w:tab w:val="right" w:pos="9360"/>
            </w:tabs>
            <w:ind w:firstLine="252"/>
            <w:rPr>
              <w:rFonts w:ascii="Arial Bold" w:hAnsi="Arial Bold"/>
              <w:b/>
              <w:color w:val="FFFFFF" w:themeColor="background1"/>
              <w:sz w:val="20"/>
              <w:szCs w:val="20"/>
            </w:rPr>
          </w:pPr>
        </w:p>
      </w:tc>
    </w:tr>
    <w:tr w:rsidR="00D8121A" w:rsidRPr="00D04B61" w14:paraId="50904898" w14:textId="77777777" w:rsidTr="00716F1B">
      <w:trPr>
        <w:trHeight w:val="720"/>
      </w:trPr>
      <w:tc>
        <w:tcPr>
          <w:tcW w:w="3600" w:type="dxa"/>
          <w:tcBorders>
            <w:right w:val="single" w:sz="4" w:space="0" w:color="F68B1F" w:themeColor="background2"/>
          </w:tcBorders>
        </w:tcPr>
        <w:p w14:paraId="6551E0FC" w14:textId="77777777" w:rsidR="00D8121A" w:rsidRPr="00D04B61" w:rsidRDefault="00D8121A" w:rsidP="00693B68">
          <w:pPr>
            <w:tabs>
              <w:tab w:val="left" w:pos="1062"/>
              <w:tab w:val="center" w:pos="4680"/>
              <w:tab w:val="right" w:pos="9360"/>
            </w:tabs>
            <w:ind w:right="67"/>
            <w:jc w:val="right"/>
            <w:rPr>
              <w:color w:val="757578" w:themeColor="text1" w:themeTint="BF"/>
              <w:sz w:val="18"/>
            </w:rPr>
          </w:pPr>
          <w:r w:rsidRPr="00D04B61">
            <w:rPr>
              <w:noProof/>
              <w:color w:val="757578" w:themeColor="text1" w:themeTint="BF"/>
              <w:sz w:val="18"/>
            </w:rPr>
            <w:drawing>
              <wp:inline distT="0" distB="0" distL="0" distR="0" wp14:anchorId="2C011733" wp14:editId="40E3D732">
                <wp:extent cx="407677" cy="457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407677"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8640" w:type="dxa"/>
          <w:tcBorders>
            <w:left w:val="single" w:sz="4" w:space="0" w:color="F68B1F" w:themeColor="background2"/>
          </w:tcBorders>
          <w:vAlign w:val="center"/>
        </w:tcPr>
        <w:sdt>
          <w:sdtPr>
            <w:rPr>
              <w:rFonts w:ascii="Arial Bold" w:hAnsi="Arial Bold"/>
              <w:b/>
              <w:color w:val="F68B1F" w:themeColor="background2"/>
            </w:rPr>
            <w:alias w:val="Company"/>
            <w:id w:val="-1524622032"/>
            <w:dataBinding w:prefixMappings="xmlns:ns0='http://schemas.openxmlformats.org/officeDocument/2006/extended-properties' " w:xpath="/ns0:Properties[1]/ns0:Company[1]" w:storeItemID="{6668398D-A668-4E3E-A5EB-62B293D839F1}"/>
            <w:text/>
          </w:sdtPr>
          <w:sdtContent>
            <w:p w14:paraId="11310B1A" w14:textId="7BFA6362" w:rsidR="00D8121A" w:rsidRPr="0096383F" w:rsidRDefault="00D8121A" w:rsidP="00693B68">
              <w:pPr>
                <w:tabs>
                  <w:tab w:val="center" w:pos="4680"/>
                  <w:tab w:val="right" w:pos="9360"/>
                </w:tabs>
                <w:spacing w:after="60"/>
                <w:ind w:left="68"/>
                <w:rPr>
                  <w:rFonts w:ascii="Arial Bold" w:hAnsi="Arial Bold"/>
                  <w:b/>
                  <w:color w:val="F68B1F" w:themeColor="background2"/>
                </w:rPr>
              </w:pPr>
              <w:r>
                <w:rPr>
                  <w:rFonts w:ascii="Arial Bold" w:hAnsi="Arial Bold"/>
                  <w:b/>
                  <w:color w:val="F68B1F" w:themeColor="background2"/>
                </w:rPr>
                <w:t>Town of Williston | CCRPC</w:t>
              </w:r>
            </w:p>
          </w:sdtContent>
        </w:sdt>
        <w:sdt>
          <w:sdtPr>
            <w:rPr>
              <w:b/>
              <w:caps/>
            </w:rPr>
            <w:alias w:val="Title"/>
            <w:id w:val="-44453059"/>
            <w:dataBinding w:prefixMappings="xmlns:ns0='http://purl.org/dc/elements/1.1/' xmlns:ns1='http://schemas.openxmlformats.org/package/2006/metadata/core-properties' " w:xpath="/ns1:coreProperties[1]/ns0:title[1]" w:storeItemID="{6C3C8BC8-F283-45AE-878A-BAB7291924A1}"/>
            <w:text/>
          </w:sdtPr>
          <w:sdtContent>
            <w:p w14:paraId="218398F9" w14:textId="1C229E7D" w:rsidR="00D8121A" w:rsidRPr="00693B68" w:rsidRDefault="00D8121A" w:rsidP="00693B68">
              <w:pPr>
                <w:tabs>
                  <w:tab w:val="center" w:pos="9258"/>
                  <w:tab w:val="right" w:pos="9360"/>
                </w:tabs>
                <w:ind w:left="68" w:right="1238"/>
                <w:rPr>
                  <w:b/>
                  <w:caps/>
                  <w:color w:val="59595C" w:themeColor="text1" w:themeTint="E6"/>
                </w:rPr>
              </w:pPr>
              <w:r>
                <w:rPr>
                  <w:b/>
                  <w:caps/>
                </w:rPr>
                <w:t>Shared Parking Analysis Tool</w:t>
              </w:r>
            </w:p>
          </w:sdtContent>
        </w:sdt>
      </w:tc>
    </w:tr>
    <w:tr w:rsidR="00D8121A" w:rsidRPr="00D04B61" w14:paraId="421FF60C" w14:textId="77777777" w:rsidTr="00716F1B">
      <w:trPr>
        <w:trHeight w:val="144"/>
      </w:trPr>
      <w:tc>
        <w:tcPr>
          <w:tcW w:w="12240" w:type="dxa"/>
          <w:gridSpan w:val="2"/>
          <w:shd w:val="clear" w:color="auto" w:fill="auto"/>
        </w:tcPr>
        <w:p w14:paraId="4A3DDBA4" w14:textId="77777777" w:rsidR="00D8121A" w:rsidRPr="00D04B61" w:rsidRDefault="00D8121A" w:rsidP="00D04B61">
          <w:pPr>
            <w:tabs>
              <w:tab w:val="center" w:pos="4680"/>
              <w:tab w:val="right" w:pos="9360"/>
            </w:tabs>
            <w:rPr>
              <w:color w:val="757578" w:themeColor="text1" w:themeTint="BF"/>
            </w:rPr>
          </w:pPr>
        </w:p>
      </w:tc>
    </w:tr>
    <w:tr w:rsidR="00D8121A" w:rsidRPr="00D04B61" w14:paraId="2BC0932E" w14:textId="77777777" w:rsidTr="00716F1B">
      <w:trPr>
        <w:trHeight w:val="432"/>
      </w:trPr>
      <w:tc>
        <w:tcPr>
          <w:tcW w:w="12240" w:type="dxa"/>
          <w:gridSpan w:val="2"/>
          <w:shd w:val="clear" w:color="auto" w:fill="48484A" w:themeFill="text1"/>
        </w:tcPr>
        <w:p w14:paraId="5F2F1189" w14:textId="77777777" w:rsidR="00D8121A" w:rsidRPr="00D04B61" w:rsidRDefault="00D8121A" w:rsidP="00D04B61">
          <w:pPr>
            <w:tabs>
              <w:tab w:val="center" w:pos="4680"/>
              <w:tab w:val="right" w:pos="9360"/>
            </w:tabs>
            <w:rPr>
              <w:color w:val="757578" w:themeColor="text1" w:themeTint="BF"/>
            </w:rPr>
          </w:pPr>
        </w:p>
      </w:tc>
    </w:tr>
    <w:tr w:rsidR="00D8121A" w:rsidRPr="00D04B61" w14:paraId="1278ECB1" w14:textId="77777777" w:rsidTr="00716F1B">
      <w:trPr>
        <w:trHeight w:val="3168"/>
      </w:trPr>
      <w:tc>
        <w:tcPr>
          <w:tcW w:w="12240" w:type="dxa"/>
          <w:gridSpan w:val="2"/>
          <w:shd w:val="clear" w:color="auto" w:fill="F68B1F" w:themeFill="background2"/>
        </w:tcPr>
        <w:p w14:paraId="15DB2075" w14:textId="77777777" w:rsidR="00D8121A" w:rsidRPr="0096383F" w:rsidRDefault="00D8121A" w:rsidP="00D04B61">
          <w:pPr>
            <w:tabs>
              <w:tab w:val="center" w:pos="4680"/>
              <w:tab w:val="right" w:pos="9360"/>
            </w:tabs>
            <w:ind w:firstLine="1332"/>
            <w:rPr>
              <w:b/>
              <w:color w:val="FFFFFF" w:themeColor="background1"/>
              <w:spacing w:val="40"/>
              <w:sz w:val="80"/>
              <w:szCs w:val="80"/>
            </w:rPr>
          </w:pPr>
          <w:r w:rsidRPr="0096383F">
            <w:rPr>
              <w:b/>
              <w:noProof/>
              <w:color w:val="FFFFFF" w:themeColor="background1"/>
              <w:spacing w:val="40"/>
              <w:sz w:val="80"/>
              <w:szCs w:val="80"/>
            </w:rPr>
            <mc:AlternateContent>
              <mc:Choice Requires="wps">
                <w:drawing>
                  <wp:anchor distT="0" distB="0" distL="114300" distR="114300" simplePos="0" relativeHeight="251661312" behindDoc="0" locked="0" layoutInCell="1" allowOverlap="1" wp14:anchorId="7FC36091" wp14:editId="055C9EDA">
                    <wp:simplePos x="0" y="0"/>
                    <wp:positionH relativeFrom="column">
                      <wp:posOffset>1791970</wp:posOffset>
                    </wp:positionH>
                    <wp:positionV relativeFrom="paragraph">
                      <wp:posOffset>1298400</wp:posOffset>
                    </wp:positionV>
                    <wp:extent cx="4785995" cy="878205"/>
                    <wp:effectExtent l="0" t="0" r="0" b="0"/>
                    <wp:wrapNone/>
                    <wp:docPr id="9" name="Text Box 9"/>
                    <wp:cNvGraphicFramePr/>
                    <a:graphic xmlns:a="http://schemas.openxmlformats.org/drawingml/2006/main">
                      <a:graphicData uri="http://schemas.microsoft.com/office/word/2010/wordprocessingShape">
                        <wps:wsp>
                          <wps:cNvSpPr txBox="1"/>
                          <wps:spPr>
                            <a:xfrm>
                              <a:off x="0" y="0"/>
                              <a:ext cx="4785995" cy="878205"/>
                            </a:xfrm>
                            <a:prstGeom prst="rect">
                              <a:avLst/>
                            </a:prstGeom>
                            <a:noFill/>
                            <a:ln w="6350">
                              <a:noFill/>
                            </a:ln>
                            <a:effectLst/>
                          </wps:spPr>
                          <wps:txbx>
                            <w:txbxContent>
                              <w:p w14:paraId="62131DC9" w14:textId="77777777" w:rsidR="00D8121A" w:rsidRPr="0096383F" w:rsidRDefault="00D8121A" w:rsidP="0046199D">
                                <w:pPr>
                                  <w:ind w:firstLine="450"/>
                                  <w:rPr>
                                    <w:rFonts w:cs="Arial"/>
                                    <w:color w:val="FFFFFF" w:themeColor="background1"/>
                                    <w:sz w:val="116"/>
                                    <w:szCs w:val="116"/>
                                  </w:rPr>
                                </w:pPr>
                                <w:r w:rsidRPr="0096383F">
                                  <w:rPr>
                                    <w:rFonts w:cs="Arial"/>
                                    <w:b/>
                                    <w:color w:val="FFFFFF" w:themeColor="background1"/>
                                    <w:spacing w:val="40"/>
                                    <w:sz w:val="116"/>
                                    <w:szCs w:val="116"/>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C36091" id="_x0000_t202" coordsize="21600,21600" o:spt="202" path="m,l,21600r21600,l21600,xe">
                    <v:stroke joinstyle="miter"/>
                    <v:path gradientshapeok="t" o:connecttype="rect"/>
                  </v:shapetype>
                  <v:shape id="Text Box 9" o:spid="_x0000_s1036" type="#_x0000_t202" style="position:absolute;left:0;text-align:left;margin-left:141.1pt;margin-top:102.25pt;width:376.85pt;height:6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" filled="f" stroked="f" strokeweight=".5pt">
                    <v:textbox>
                      <w:txbxContent>
                        <w:p w14:paraId="62131DC9" w14:textId="77777777" w:rsidR="00D8121A" w:rsidRPr="0096383F" w:rsidRDefault="00D8121A" w:rsidP="0046199D">
                          <w:pPr>
                            <w:ind w:firstLine="450"/>
                            <w:rPr>
                              <w:rFonts w:cs="Arial"/>
                              <w:color w:val="FFFFFF" w:themeColor="background1"/>
                              <w:sz w:val="116"/>
                              <w:szCs w:val="116"/>
                            </w:rPr>
                          </w:pPr>
                          <w:r w:rsidRPr="0096383F">
                            <w:rPr>
                              <w:rFonts w:cs="Arial"/>
                              <w:b/>
                              <w:color w:val="FFFFFF" w:themeColor="background1"/>
                              <w:spacing w:val="40"/>
                              <w:sz w:val="116"/>
                              <w:szCs w:val="116"/>
                            </w:rPr>
                            <w:t>CONTENTS</w:t>
                          </w:r>
                        </w:p>
                      </w:txbxContent>
                    </v:textbox>
                  </v:shape>
                </w:pict>
              </mc:Fallback>
            </mc:AlternateContent>
          </w:r>
        </w:p>
      </w:tc>
    </w:tr>
    <w:tr w:rsidR="00D8121A" w:rsidRPr="00D04B61" w14:paraId="27BCD191" w14:textId="77777777" w:rsidTr="00716F1B">
      <w:trPr>
        <w:trHeight w:val="288"/>
      </w:trPr>
      <w:tc>
        <w:tcPr>
          <w:tcW w:w="12240" w:type="dxa"/>
          <w:gridSpan w:val="2"/>
          <w:shd w:val="clear" w:color="auto" w:fill="FFFFFF" w:themeFill="background1"/>
        </w:tcPr>
        <w:p w14:paraId="441D0104" w14:textId="77777777" w:rsidR="00D8121A" w:rsidRPr="00D04B61" w:rsidRDefault="00D8121A" w:rsidP="00520767">
          <w:pPr>
            <w:tabs>
              <w:tab w:val="center" w:pos="4680"/>
              <w:tab w:val="right" w:pos="9360"/>
            </w:tabs>
            <w:ind w:firstLine="1339"/>
            <w:rPr>
              <w:b/>
              <w:noProof/>
              <w:spacing w:val="40"/>
            </w:rPr>
          </w:pPr>
        </w:p>
      </w:tc>
    </w:tr>
  </w:tbl>
  <w:p w14:paraId="11C07CB9" w14:textId="77777777" w:rsidR="00D8121A" w:rsidRDefault="00D8121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7CBED" w14:textId="77777777" w:rsidR="00D8121A" w:rsidRPr="00401F48" w:rsidRDefault="00D8121A" w:rsidP="00401F4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CB5A4" w14:textId="77777777" w:rsidR="00D8121A" w:rsidRPr="00401F48" w:rsidRDefault="00D8121A" w:rsidP="00401F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82CA074A"/>
    <w:lvl w:ilvl="0">
      <w:numFmt w:val="bullet"/>
      <w:lvlText w:val="*"/>
      <w:lvlJc w:val="left"/>
    </w:lvl>
  </w:abstractNum>
  <w:abstractNum w:abstractNumId="1" w15:restartNumberingAfterBreak="0">
    <w:nsid w:val="0432136D"/>
    <w:multiLevelType w:val="hybridMultilevel"/>
    <w:tmpl w:val="F6E8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6012"/>
    <w:multiLevelType w:val="multilevel"/>
    <w:tmpl w:val="E174A214"/>
    <w:styleLink w:val="ListBullets"/>
    <w:lvl w:ilvl="0">
      <w:start w:val="1"/>
      <w:numFmt w:val="bullet"/>
      <w:lvlText w:val=""/>
      <w:lvlJc w:val="left"/>
      <w:pPr>
        <w:ind w:left="648" w:hanging="360"/>
      </w:pPr>
      <w:rPr>
        <w:rFonts w:ascii="Symbol" w:hAnsi="Symbol" w:hint="default"/>
        <w:color w:val="48484A" w:themeColor="text1"/>
      </w:rPr>
    </w:lvl>
    <w:lvl w:ilvl="1">
      <w:start w:val="1"/>
      <w:numFmt w:val="bullet"/>
      <w:lvlText w:val="−"/>
      <w:lvlJc w:val="left"/>
      <w:pPr>
        <w:ind w:left="1224" w:hanging="432"/>
      </w:pPr>
      <w:rPr>
        <w:rFonts w:ascii="Garamond" w:hAnsi="Garamond" w:hint="default"/>
        <w:color w:val="48484A" w:themeColor="text1"/>
      </w:rPr>
    </w:lvl>
    <w:lvl w:ilvl="2">
      <w:start w:val="1"/>
      <w:numFmt w:val="bullet"/>
      <w:lvlText w:val="○"/>
      <w:lvlJc w:val="left"/>
      <w:pPr>
        <w:tabs>
          <w:tab w:val="num" w:pos="1800"/>
        </w:tabs>
        <w:ind w:left="1728" w:hanging="360"/>
      </w:pPr>
      <w:rPr>
        <w:rFonts w:ascii="Garamond" w:hAnsi="Garamond" w:hint="default"/>
        <w:color w:val="48484A"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AC55E78"/>
    <w:multiLevelType w:val="hybridMultilevel"/>
    <w:tmpl w:val="EA94C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344EC2"/>
    <w:multiLevelType w:val="hybridMultilevel"/>
    <w:tmpl w:val="6AF82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A7411D"/>
    <w:multiLevelType w:val="hybridMultilevel"/>
    <w:tmpl w:val="A40C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7C0155"/>
    <w:multiLevelType w:val="hybridMultilevel"/>
    <w:tmpl w:val="801E7D7E"/>
    <w:lvl w:ilvl="0" w:tplc="A5AE8E8E">
      <w:start w:val="1"/>
      <w:numFmt w:val="bullet"/>
      <w:lvlText w:val=""/>
      <w:lvlJc w:val="left"/>
      <w:pPr>
        <w:ind w:left="720" w:hanging="360"/>
      </w:pPr>
      <w:rPr>
        <w:rFonts w:ascii="Symbol" w:hAnsi="Symbol" w:hint="default"/>
        <w:color w:val="262626"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AC7BB4"/>
    <w:multiLevelType w:val="hybridMultilevel"/>
    <w:tmpl w:val="1D5C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C86F30"/>
    <w:multiLevelType w:val="multilevel"/>
    <w:tmpl w:val="08A4DFD2"/>
    <w:lvl w:ilvl="0">
      <w:start w:val="1"/>
      <w:numFmt w:val="bullet"/>
      <w:pStyle w:val="ListParagraph"/>
      <w:lvlText w:val=""/>
      <w:lvlJc w:val="left"/>
      <w:pPr>
        <w:ind w:left="648" w:hanging="360"/>
      </w:pPr>
      <w:rPr>
        <w:rFonts w:ascii="Symbol" w:hAnsi="Symbol" w:hint="default"/>
        <w:color w:val="262626" w:themeColor="text2"/>
      </w:rPr>
    </w:lvl>
    <w:lvl w:ilvl="1">
      <w:start w:val="1"/>
      <w:numFmt w:val="bullet"/>
      <w:pStyle w:val="ListBullet2"/>
      <w:lvlText w:val="−"/>
      <w:lvlJc w:val="left"/>
      <w:pPr>
        <w:ind w:left="1224" w:hanging="432"/>
      </w:pPr>
      <w:rPr>
        <w:rFonts w:ascii="Garamond" w:hAnsi="Garamond" w:hint="default"/>
        <w:color w:val="262626" w:themeColor="text2"/>
      </w:rPr>
    </w:lvl>
    <w:lvl w:ilvl="2">
      <w:start w:val="1"/>
      <w:numFmt w:val="bullet"/>
      <w:pStyle w:val="ListBullet3"/>
      <w:lvlText w:val="○"/>
      <w:lvlJc w:val="left"/>
      <w:pPr>
        <w:tabs>
          <w:tab w:val="num" w:pos="1800"/>
        </w:tabs>
        <w:ind w:left="1728" w:hanging="360"/>
      </w:pPr>
      <w:rPr>
        <w:rFonts w:ascii="Garamond" w:hAnsi="Garamond" w:hint="default"/>
        <w:color w:val="262626" w:themeColor="text2"/>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9" w15:restartNumberingAfterBreak="0">
    <w:nsid w:val="37062407"/>
    <w:multiLevelType w:val="hybridMultilevel"/>
    <w:tmpl w:val="C4766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BA6830"/>
    <w:multiLevelType w:val="multilevel"/>
    <w:tmpl w:val="990E30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3EF32143"/>
    <w:multiLevelType w:val="multilevel"/>
    <w:tmpl w:val="87E86752"/>
    <w:lvl w:ilvl="0">
      <w:start w:val="1"/>
      <w:numFmt w:val="decimal"/>
      <w:pStyle w:val="Tasks"/>
      <w:suff w:val="space"/>
      <w:lvlText w:val="Task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1526B8B"/>
    <w:multiLevelType w:val="hybridMultilevel"/>
    <w:tmpl w:val="55DA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8F1049"/>
    <w:multiLevelType w:val="multilevel"/>
    <w:tmpl w:val="8BDE6132"/>
    <w:lvl w:ilvl="0">
      <w:start w:val="1"/>
      <w:numFmt w:val="upperLetter"/>
      <w:pStyle w:val="Heading9"/>
      <w:suff w:val="space"/>
      <w:lvlText w:val="Appendix %1."/>
      <w:lvlJc w:val="left"/>
      <w:pPr>
        <w:ind w:left="360" w:hanging="360"/>
      </w:pPr>
      <w:rPr>
        <w:rFonts w:ascii="Arial Bold" w:hAnsi="Arial Bold" w:hint="default"/>
        <w:b/>
        <w:i w:val="0"/>
        <w:caps/>
        <w:color w:val="F68B1F" w:themeColor="background2"/>
        <w:sz w:val="3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7064498"/>
    <w:multiLevelType w:val="multilevel"/>
    <w:tmpl w:val="3FE8F200"/>
    <w:lvl w:ilvl="0">
      <w:start w:val="1"/>
      <w:numFmt w:val="decimal"/>
      <w:pStyle w:val="Heading1"/>
      <w:suff w:val="space"/>
      <w:lvlText w:val="%1.0"/>
      <w:lvlJc w:val="left"/>
      <w:pPr>
        <w:ind w:left="360" w:hanging="360"/>
      </w:pPr>
      <w:rPr>
        <w:rFonts w:ascii="Arial" w:hAnsi="Arial" w:hint="default"/>
        <w:b/>
        <w:i w:val="0"/>
        <w:color w:val="F68B1F" w:themeColor="background2"/>
      </w:rPr>
    </w:lvl>
    <w:lvl w:ilvl="1">
      <w:start w:val="1"/>
      <w:numFmt w:val="decimal"/>
      <w:pStyle w:val="Heading2"/>
      <w:suff w:val="space"/>
      <w:lvlText w:val="%1.%2"/>
      <w:lvlJc w:val="left"/>
      <w:pPr>
        <w:ind w:left="720" w:hanging="360"/>
      </w:pPr>
      <w:rPr>
        <w:rFonts w:ascii="Arial" w:hAnsi="Arial" w:hint="default"/>
        <w:b/>
        <w:i w:val="0"/>
        <w:color w:val="F68B1F" w:themeColor="background2"/>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9BC4281"/>
    <w:multiLevelType w:val="hybridMultilevel"/>
    <w:tmpl w:val="22928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D26F6F"/>
    <w:multiLevelType w:val="multilevel"/>
    <w:tmpl w:val="E174A214"/>
    <w:numStyleLink w:val="ListBullets"/>
  </w:abstractNum>
  <w:abstractNum w:abstractNumId="17" w15:restartNumberingAfterBreak="0">
    <w:nsid w:val="5B7568AC"/>
    <w:multiLevelType w:val="hybridMultilevel"/>
    <w:tmpl w:val="D924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20EBB"/>
    <w:multiLevelType w:val="hybridMultilevel"/>
    <w:tmpl w:val="B394DAC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83C1535"/>
    <w:multiLevelType w:val="multilevel"/>
    <w:tmpl w:val="0B5E8CB6"/>
    <w:lvl w:ilvl="0">
      <w:start w:val="1"/>
      <w:numFmt w:val="decimal"/>
      <w:pStyle w:val="Items"/>
      <w:suff w:val="space"/>
      <w:lvlText w:val="Item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B95037A"/>
    <w:multiLevelType w:val="hybridMultilevel"/>
    <w:tmpl w:val="42287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C34BD8"/>
    <w:multiLevelType w:val="hybridMultilevel"/>
    <w:tmpl w:val="B72EEF56"/>
    <w:lvl w:ilvl="0" w:tplc="766803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5015583">
    <w:abstractNumId w:val="2"/>
  </w:num>
  <w:num w:numId="2" w16cid:durableId="402603252">
    <w:abstractNumId w:val="14"/>
  </w:num>
  <w:num w:numId="3" w16cid:durableId="254676905">
    <w:abstractNumId w:val="13"/>
  </w:num>
  <w:num w:numId="4" w16cid:durableId="430708877">
    <w:abstractNumId w:val="11"/>
  </w:num>
  <w:num w:numId="5" w16cid:durableId="1903519503">
    <w:abstractNumId w:val="19"/>
  </w:num>
  <w:num w:numId="6" w16cid:durableId="650134369">
    <w:abstractNumId w:val="18"/>
  </w:num>
  <w:num w:numId="7" w16cid:durableId="469634445">
    <w:abstractNumId w:val="16"/>
  </w:num>
  <w:num w:numId="8" w16cid:durableId="1122381067">
    <w:abstractNumId w:val="8"/>
  </w:num>
  <w:num w:numId="9" w16cid:durableId="255333861">
    <w:abstractNumId w:val="6"/>
  </w:num>
  <w:num w:numId="10" w16cid:durableId="1410228711">
    <w:abstractNumId w:val="1"/>
  </w:num>
  <w:num w:numId="11" w16cid:durableId="772480639">
    <w:abstractNumId w:val="9"/>
  </w:num>
  <w:num w:numId="12" w16cid:durableId="831918792">
    <w:abstractNumId w:val="15"/>
  </w:num>
  <w:num w:numId="13" w16cid:durableId="1062363940">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14" w16cid:durableId="152259380">
    <w:abstractNumId w:val="3"/>
  </w:num>
  <w:num w:numId="15" w16cid:durableId="1942375603">
    <w:abstractNumId w:val="17"/>
  </w:num>
  <w:num w:numId="16" w16cid:durableId="459231214">
    <w:abstractNumId w:val="20"/>
  </w:num>
  <w:num w:numId="17" w16cid:durableId="390736144">
    <w:abstractNumId w:val="10"/>
  </w:num>
  <w:num w:numId="18" w16cid:durableId="1494833417">
    <w:abstractNumId w:val="4"/>
  </w:num>
  <w:num w:numId="19" w16cid:durableId="1599680048">
    <w:abstractNumId w:val="5"/>
  </w:num>
  <w:num w:numId="20" w16cid:durableId="2090079311">
    <w:abstractNumId w:val="12"/>
  </w:num>
  <w:num w:numId="21" w16cid:durableId="356853615">
    <w:abstractNumId w:val="21"/>
  </w:num>
  <w:num w:numId="22" w16cid:durableId="1986081892">
    <w:abstractNumId w:val="7"/>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Fisher">
    <w15:presenceInfo w15:providerId="AD" w15:userId="S::nicholas.fisher@rsginc.com::e3b84374-039c-4945-b73e-c5113e1bf9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0"/>
  <w:activeWritingStyle w:appName="MSWord" w:lang="en-US" w:vendorID="64" w:dllVersion="0" w:nlCheck="1" w:checkStyle="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MDU0tjQwszAzNDJW0lEKTi0uzszPAykwrgUAshR2wSwAAAA="/>
  </w:docVars>
  <w:rsids>
    <w:rsidRoot w:val="00B7065C"/>
    <w:rsid w:val="00000732"/>
    <w:rsid w:val="00001390"/>
    <w:rsid w:val="00001D9A"/>
    <w:rsid w:val="000020D5"/>
    <w:rsid w:val="00002D27"/>
    <w:rsid w:val="00003248"/>
    <w:rsid w:val="00004134"/>
    <w:rsid w:val="000050D4"/>
    <w:rsid w:val="00005332"/>
    <w:rsid w:val="000060C5"/>
    <w:rsid w:val="00006649"/>
    <w:rsid w:val="000066B4"/>
    <w:rsid w:val="00006FBE"/>
    <w:rsid w:val="000070CD"/>
    <w:rsid w:val="00012C1B"/>
    <w:rsid w:val="000131CA"/>
    <w:rsid w:val="00016798"/>
    <w:rsid w:val="00020E53"/>
    <w:rsid w:val="000244CC"/>
    <w:rsid w:val="00026CD6"/>
    <w:rsid w:val="00027AE2"/>
    <w:rsid w:val="00027F11"/>
    <w:rsid w:val="0003044F"/>
    <w:rsid w:val="00030F10"/>
    <w:rsid w:val="00031019"/>
    <w:rsid w:val="000339D0"/>
    <w:rsid w:val="0003437A"/>
    <w:rsid w:val="00034655"/>
    <w:rsid w:val="00034A5A"/>
    <w:rsid w:val="000354A9"/>
    <w:rsid w:val="000356E7"/>
    <w:rsid w:val="00036790"/>
    <w:rsid w:val="00036F62"/>
    <w:rsid w:val="00037C49"/>
    <w:rsid w:val="0004261A"/>
    <w:rsid w:val="00042CD8"/>
    <w:rsid w:val="00043801"/>
    <w:rsid w:val="00044406"/>
    <w:rsid w:val="00051A83"/>
    <w:rsid w:val="00052957"/>
    <w:rsid w:val="000533F6"/>
    <w:rsid w:val="00054FFA"/>
    <w:rsid w:val="0005639A"/>
    <w:rsid w:val="00056D54"/>
    <w:rsid w:val="0006039E"/>
    <w:rsid w:val="00060F38"/>
    <w:rsid w:val="0006388F"/>
    <w:rsid w:val="00063D73"/>
    <w:rsid w:val="00063F78"/>
    <w:rsid w:val="00065C62"/>
    <w:rsid w:val="00065CCA"/>
    <w:rsid w:val="00065ED7"/>
    <w:rsid w:val="000667AA"/>
    <w:rsid w:val="0006688A"/>
    <w:rsid w:val="00067BDD"/>
    <w:rsid w:val="000706F6"/>
    <w:rsid w:val="000727D7"/>
    <w:rsid w:val="00072936"/>
    <w:rsid w:val="00072F78"/>
    <w:rsid w:val="0007434B"/>
    <w:rsid w:val="00074669"/>
    <w:rsid w:val="00075141"/>
    <w:rsid w:val="00075192"/>
    <w:rsid w:val="000751EF"/>
    <w:rsid w:val="00075395"/>
    <w:rsid w:val="000764BC"/>
    <w:rsid w:val="00081918"/>
    <w:rsid w:val="000819A5"/>
    <w:rsid w:val="00083311"/>
    <w:rsid w:val="00083B1B"/>
    <w:rsid w:val="0008431C"/>
    <w:rsid w:val="000861E6"/>
    <w:rsid w:val="000914B2"/>
    <w:rsid w:val="00091B78"/>
    <w:rsid w:val="0009333F"/>
    <w:rsid w:val="00093557"/>
    <w:rsid w:val="00093A87"/>
    <w:rsid w:val="00093AF3"/>
    <w:rsid w:val="00095359"/>
    <w:rsid w:val="000A09D9"/>
    <w:rsid w:val="000A16BD"/>
    <w:rsid w:val="000A28F5"/>
    <w:rsid w:val="000A5A3F"/>
    <w:rsid w:val="000A6ECC"/>
    <w:rsid w:val="000A7173"/>
    <w:rsid w:val="000B0A5D"/>
    <w:rsid w:val="000B1914"/>
    <w:rsid w:val="000B4F06"/>
    <w:rsid w:val="000B52A4"/>
    <w:rsid w:val="000B6299"/>
    <w:rsid w:val="000C001A"/>
    <w:rsid w:val="000C04C8"/>
    <w:rsid w:val="000C0C73"/>
    <w:rsid w:val="000C11C5"/>
    <w:rsid w:val="000C4722"/>
    <w:rsid w:val="000C6505"/>
    <w:rsid w:val="000C7FD1"/>
    <w:rsid w:val="000D19C7"/>
    <w:rsid w:val="000D1C14"/>
    <w:rsid w:val="000D1E52"/>
    <w:rsid w:val="000D4BC2"/>
    <w:rsid w:val="000D57A4"/>
    <w:rsid w:val="000D65D6"/>
    <w:rsid w:val="000E562B"/>
    <w:rsid w:val="000E569D"/>
    <w:rsid w:val="000E5F22"/>
    <w:rsid w:val="000E7F1E"/>
    <w:rsid w:val="000F21F0"/>
    <w:rsid w:val="000F2E34"/>
    <w:rsid w:val="000F31AA"/>
    <w:rsid w:val="000F3A48"/>
    <w:rsid w:val="000F4558"/>
    <w:rsid w:val="000F55A8"/>
    <w:rsid w:val="000F729F"/>
    <w:rsid w:val="000F7F90"/>
    <w:rsid w:val="00101369"/>
    <w:rsid w:val="001017AC"/>
    <w:rsid w:val="001019AB"/>
    <w:rsid w:val="00101AF1"/>
    <w:rsid w:val="00101C38"/>
    <w:rsid w:val="00101EC2"/>
    <w:rsid w:val="0010269F"/>
    <w:rsid w:val="00105D92"/>
    <w:rsid w:val="001068DD"/>
    <w:rsid w:val="00110584"/>
    <w:rsid w:val="001107B1"/>
    <w:rsid w:val="0011239A"/>
    <w:rsid w:val="001144BC"/>
    <w:rsid w:val="00114D01"/>
    <w:rsid w:val="00114D54"/>
    <w:rsid w:val="00114F95"/>
    <w:rsid w:val="00115BD5"/>
    <w:rsid w:val="0011691D"/>
    <w:rsid w:val="00117DBD"/>
    <w:rsid w:val="00123E78"/>
    <w:rsid w:val="001245E7"/>
    <w:rsid w:val="0012566A"/>
    <w:rsid w:val="00125AA6"/>
    <w:rsid w:val="00125D33"/>
    <w:rsid w:val="00126046"/>
    <w:rsid w:val="0013060C"/>
    <w:rsid w:val="00131BD7"/>
    <w:rsid w:val="001348D2"/>
    <w:rsid w:val="001352D4"/>
    <w:rsid w:val="0013575B"/>
    <w:rsid w:val="001365F4"/>
    <w:rsid w:val="00137ECF"/>
    <w:rsid w:val="00140E0A"/>
    <w:rsid w:val="001413E9"/>
    <w:rsid w:val="00142340"/>
    <w:rsid w:val="00143F8F"/>
    <w:rsid w:val="00144086"/>
    <w:rsid w:val="00145A71"/>
    <w:rsid w:val="001512CC"/>
    <w:rsid w:val="0015297E"/>
    <w:rsid w:val="00152FD3"/>
    <w:rsid w:val="001545FE"/>
    <w:rsid w:val="00154BE5"/>
    <w:rsid w:val="00160907"/>
    <w:rsid w:val="00160BF1"/>
    <w:rsid w:val="001622C4"/>
    <w:rsid w:val="0016370F"/>
    <w:rsid w:val="00163FC0"/>
    <w:rsid w:val="00164254"/>
    <w:rsid w:val="00164B3C"/>
    <w:rsid w:val="00172DAE"/>
    <w:rsid w:val="00173839"/>
    <w:rsid w:val="00174457"/>
    <w:rsid w:val="0017623A"/>
    <w:rsid w:val="00182163"/>
    <w:rsid w:val="00184596"/>
    <w:rsid w:val="00187738"/>
    <w:rsid w:val="00190383"/>
    <w:rsid w:val="001938B6"/>
    <w:rsid w:val="0019707A"/>
    <w:rsid w:val="00197451"/>
    <w:rsid w:val="001975D3"/>
    <w:rsid w:val="00197691"/>
    <w:rsid w:val="001A52F3"/>
    <w:rsid w:val="001A753D"/>
    <w:rsid w:val="001B05AB"/>
    <w:rsid w:val="001B15E7"/>
    <w:rsid w:val="001B3728"/>
    <w:rsid w:val="001B3BA4"/>
    <w:rsid w:val="001B4BC0"/>
    <w:rsid w:val="001B6ECB"/>
    <w:rsid w:val="001C1D6F"/>
    <w:rsid w:val="001C2AC3"/>
    <w:rsid w:val="001C2BDF"/>
    <w:rsid w:val="001C5978"/>
    <w:rsid w:val="001C5DDC"/>
    <w:rsid w:val="001C6A7F"/>
    <w:rsid w:val="001D0730"/>
    <w:rsid w:val="001D17DE"/>
    <w:rsid w:val="001D1ABB"/>
    <w:rsid w:val="001D21B4"/>
    <w:rsid w:val="001D2BB3"/>
    <w:rsid w:val="001D308B"/>
    <w:rsid w:val="001D3290"/>
    <w:rsid w:val="001D3A70"/>
    <w:rsid w:val="001D4D16"/>
    <w:rsid w:val="001D50EB"/>
    <w:rsid w:val="001D6A3E"/>
    <w:rsid w:val="001E0494"/>
    <w:rsid w:val="001E0B69"/>
    <w:rsid w:val="001E268A"/>
    <w:rsid w:val="001E3C86"/>
    <w:rsid w:val="001E63B7"/>
    <w:rsid w:val="001E77FF"/>
    <w:rsid w:val="001F0658"/>
    <w:rsid w:val="001F0AE8"/>
    <w:rsid w:val="001F17FD"/>
    <w:rsid w:val="001F428A"/>
    <w:rsid w:val="001F458E"/>
    <w:rsid w:val="001F5AB8"/>
    <w:rsid w:val="001F61BC"/>
    <w:rsid w:val="001F630F"/>
    <w:rsid w:val="001F6E85"/>
    <w:rsid w:val="00201506"/>
    <w:rsid w:val="00201A6C"/>
    <w:rsid w:val="00201D0E"/>
    <w:rsid w:val="002031FC"/>
    <w:rsid w:val="00203296"/>
    <w:rsid w:val="0020534B"/>
    <w:rsid w:val="00206C8E"/>
    <w:rsid w:val="00210AFA"/>
    <w:rsid w:val="0021296D"/>
    <w:rsid w:val="00212ACB"/>
    <w:rsid w:val="00213097"/>
    <w:rsid w:val="002137F0"/>
    <w:rsid w:val="00214A4E"/>
    <w:rsid w:val="00217DDF"/>
    <w:rsid w:val="002207B5"/>
    <w:rsid w:val="00221674"/>
    <w:rsid w:val="00222BB4"/>
    <w:rsid w:val="00224ABD"/>
    <w:rsid w:val="00226D94"/>
    <w:rsid w:val="00230D80"/>
    <w:rsid w:val="00230FBC"/>
    <w:rsid w:val="00231433"/>
    <w:rsid w:val="0023262D"/>
    <w:rsid w:val="00232FFE"/>
    <w:rsid w:val="002350D8"/>
    <w:rsid w:val="00237D40"/>
    <w:rsid w:val="00241D8A"/>
    <w:rsid w:val="00241FB4"/>
    <w:rsid w:val="002421F0"/>
    <w:rsid w:val="0024429A"/>
    <w:rsid w:val="00244DE1"/>
    <w:rsid w:val="00246C6F"/>
    <w:rsid w:val="0024723A"/>
    <w:rsid w:val="00250C0D"/>
    <w:rsid w:val="00250D74"/>
    <w:rsid w:val="00254CC4"/>
    <w:rsid w:val="00254D06"/>
    <w:rsid w:val="00257C50"/>
    <w:rsid w:val="00260248"/>
    <w:rsid w:val="002615F2"/>
    <w:rsid w:val="002622B2"/>
    <w:rsid w:val="002625CE"/>
    <w:rsid w:val="002630BD"/>
    <w:rsid w:val="0026599D"/>
    <w:rsid w:val="00265E00"/>
    <w:rsid w:val="0026723A"/>
    <w:rsid w:val="00272ABE"/>
    <w:rsid w:val="00274B9B"/>
    <w:rsid w:val="00274C74"/>
    <w:rsid w:val="0027534C"/>
    <w:rsid w:val="002754B0"/>
    <w:rsid w:val="00275B82"/>
    <w:rsid w:val="00277F09"/>
    <w:rsid w:val="002844F9"/>
    <w:rsid w:val="00284826"/>
    <w:rsid w:val="00284F65"/>
    <w:rsid w:val="00287D6C"/>
    <w:rsid w:val="00292658"/>
    <w:rsid w:val="00292A0F"/>
    <w:rsid w:val="00296FB0"/>
    <w:rsid w:val="002A14E0"/>
    <w:rsid w:val="002A1561"/>
    <w:rsid w:val="002A2345"/>
    <w:rsid w:val="002A3872"/>
    <w:rsid w:val="002A5936"/>
    <w:rsid w:val="002A7473"/>
    <w:rsid w:val="002B0AA1"/>
    <w:rsid w:val="002B0D22"/>
    <w:rsid w:val="002B202D"/>
    <w:rsid w:val="002B2AA1"/>
    <w:rsid w:val="002B35DB"/>
    <w:rsid w:val="002B365B"/>
    <w:rsid w:val="002B39B3"/>
    <w:rsid w:val="002B5249"/>
    <w:rsid w:val="002B6A6B"/>
    <w:rsid w:val="002C04B5"/>
    <w:rsid w:val="002C1EC2"/>
    <w:rsid w:val="002C2929"/>
    <w:rsid w:val="002C2CCE"/>
    <w:rsid w:val="002C41C5"/>
    <w:rsid w:val="002D00BA"/>
    <w:rsid w:val="002D10C5"/>
    <w:rsid w:val="002D3827"/>
    <w:rsid w:val="002D38B1"/>
    <w:rsid w:val="002D3AD3"/>
    <w:rsid w:val="002D6100"/>
    <w:rsid w:val="002E15F8"/>
    <w:rsid w:val="002E1899"/>
    <w:rsid w:val="002E226A"/>
    <w:rsid w:val="002E2E2F"/>
    <w:rsid w:val="002E32BD"/>
    <w:rsid w:val="002E51B8"/>
    <w:rsid w:val="002E6F6C"/>
    <w:rsid w:val="002F1892"/>
    <w:rsid w:val="002F1BB9"/>
    <w:rsid w:val="002F2E02"/>
    <w:rsid w:val="002F4C7E"/>
    <w:rsid w:val="002F4CDC"/>
    <w:rsid w:val="002F4DCF"/>
    <w:rsid w:val="002F4ED0"/>
    <w:rsid w:val="002F51A7"/>
    <w:rsid w:val="002F598E"/>
    <w:rsid w:val="002F7FB1"/>
    <w:rsid w:val="0030082E"/>
    <w:rsid w:val="00301F07"/>
    <w:rsid w:val="003028D2"/>
    <w:rsid w:val="003040AF"/>
    <w:rsid w:val="00305392"/>
    <w:rsid w:val="003054FC"/>
    <w:rsid w:val="00306120"/>
    <w:rsid w:val="0030624D"/>
    <w:rsid w:val="003069A6"/>
    <w:rsid w:val="003069B3"/>
    <w:rsid w:val="003071CB"/>
    <w:rsid w:val="0030773D"/>
    <w:rsid w:val="00307BEC"/>
    <w:rsid w:val="003101D1"/>
    <w:rsid w:val="00310A35"/>
    <w:rsid w:val="003115C8"/>
    <w:rsid w:val="0031183B"/>
    <w:rsid w:val="003125A7"/>
    <w:rsid w:val="00312C31"/>
    <w:rsid w:val="00316706"/>
    <w:rsid w:val="00317DC9"/>
    <w:rsid w:val="00322579"/>
    <w:rsid w:val="003226B5"/>
    <w:rsid w:val="00322BF9"/>
    <w:rsid w:val="00323C6B"/>
    <w:rsid w:val="00323FA3"/>
    <w:rsid w:val="00324661"/>
    <w:rsid w:val="003251F3"/>
    <w:rsid w:val="00327E8A"/>
    <w:rsid w:val="00330CD9"/>
    <w:rsid w:val="00331A2A"/>
    <w:rsid w:val="003339B4"/>
    <w:rsid w:val="003339FE"/>
    <w:rsid w:val="00334E35"/>
    <w:rsid w:val="00335487"/>
    <w:rsid w:val="00340676"/>
    <w:rsid w:val="00341AA3"/>
    <w:rsid w:val="003442EE"/>
    <w:rsid w:val="003452E2"/>
    <w:rsid w:val="00345A67"/>
    <w:rsid w:val="00346E78"/>
    <w:rsid w:val="00347ADB"/>
    <w:rsid w:val="00351021"/>
    <w:rsid w:val="00352647"/>
    <w:rsid w:val="00352B4E"/>
    <w:rsid w:val="0035351D"/>
    <w:rsid w:val="00353689"/>
    <w:rsid w:val="0035407E"/>
    <w:rsid w:val="003540B6"/>
    <w:rsid w:val="00354E53"/>
    <w:rsid w:val="003558B1"/>
    <w:rsid w:val="00355F65"/>
    <w:rsid w:val="003566D0"/>
    <w:rsid w:val="0035692D"/>
    <w:rsid w:val="00356DBE"/>
    <w:rsid w:val="0035763C"/>
    <w:rsid w:val="00357C2B"/>
    <w:rsid w:val="00360293"/>
    <w:rsid w:val="00360F74"/>
    <w:rsid w:val="003626C2"/>
    <w:rsid w:val="00363786"/>
    <w:rsid w:val="003645FC"/>
    <w:rsid w:val="0036472B"/>
    <w:rsid w:val="00365503"/>
    <w:rsid w:val="003736A8"/>
    <w:rsid w:val="00374873"/>
    <w:rsid w:val="00375246"/>
    <w:rsid w:val="00376808"/>
    <w:rsid w:val="0038152D"/>
    <w:rsid w:val="00382353"/>
    <w:rsid w:val="003833BE"/>
    <w:rsid w:val="003837F5"/>
    <w:rsid w:val="003840A3"/>
    <w:rsid w:val="003847CD"/>
    <w:rsid w:val="00385337"/>
    <w:rsid w:val="00386E4E"/>
    <w:rsid w:val="003870C8"/>
    <w:rsid w:val="00387285"/>
    <w:rsid w:val="00387E1A"/>
    <w:rsid w:val="00391DDE"/>
    <w:rsid w:val="00392781"/>
    <w:rsid w:val="00392DB6"/>
    <w:rsid w:val="0039310E"/>
    <w:rsid w:val="00393CA2"/>
    <w:rsid w:val="003950FF"/>
    <w:rsid w:val="00395971"/>
    <w:rsid w:val="00395BC4"/>
    <w:rsid w:val="003A11D1"/>
    <w:rsid w:val="003A2942"/>
    <w:rsid w:val="003A346E"/>
    <w:rsid w:val="003A3ED9"/>
    <w:rsid w:val="003A4675"/>
    <w:rsid w:val="003A4CA8"/>
    <w:rsid w:val="003A50E8"/>
    <w:rsid w:val="003A56A5"/>
    <w:rsid w:val="003A5755"/>
    <w:rsid w:val="003A686E"/>
    <w:rsid w:val="003B0CC5"/>
    <w:rsid w:val="003B332D"/>
    <w:rsid w:val="003B3AE2"/>
    <w:rsid w:val="003B5AA0"/>
    <w:rsid w:val="003B6AA4"/>
    <w:rsid w:val="003B7276"/>
    <w:rsid w:val="003B7775"/>
    <w:rsid w:val="003C005D"/>
    <w:rsid w:val="003C0C82"/>
    <w:rsid w:val="003C1CE0"/>
    <w:rsid w:val="003C1FA4"/>
    <w:rsid w:val="003C4571"/>
    <w:rsid w:val="003C5F25"/>
    <w:rsid w:val="003C6DE7"/>
    <w:rsid w:val="003D1091"/>
    <w:rsid w:val="003D15C5"/>
    <w:rsid w:val="003D1CFF"/>
    <w:rsid w:val="003D4E38"/>
    <w:rsid w:val="003D5AF9"/>
    <w:rsid w:val="003D6647"/>
    <w:rsid w:val="003D69F6"/>
    <w:rsid w:val="003D6DC8"/>
    <w:rsid w:val="003D6DDD"/>
    <w:rsid w:val="003D7F5A"/>
    <w:rsid w:val="003E0822"/>
    <w:rsid w:val="003E1124"/>
    <w:rsid w:val="003E24EC"/>
    <w:rsid w:val="003E2C3C"/>
    <w:rsid w:val="003E3742"/>
    <w:rsid w:val="003E4231"/>
    <w:rsid w:val="003E4D50"/>
    <w:rsid w:val="003E575E"/>
    <w:rsid w:val="003E5CF9"/>
    <w:rsid w:val="003E6618"/>
    <w:rsid w:val="003E7D8E"/>
    <w:rsid w:val="003F01A7"/>
    <w:rsid w:val="003F24CD"/>
    <w:rsid w:val="003F26B8"/>
    <w:rsid w:val="003F2CA4"/>
    <w:rsid w:val="003F2D94"/>
    <w:rsid w:val="003F305B"/>
    <w:rsid w:val="003F55F2"/>
    <w:rsid w:val="003F5836"/>
    <w:rsid w:val="003F5C07"/>
    <w:rsid w:val="003F6563"/>
    <w:rsid w:val="003F71D5"/>
    <w:rsid w:val="0040071B"/>
    <w:rsid w:val="004009F1"/>
    <w:rsid w:val="00401F48"/>
    <w:rsid w:val="0040246C"/>
    <w:rsid w:val="00402B19"/>
    <w:rsid w:val="004032A5"/>
    <w:rsid w:val="00403A36"/>
    <w:rsid w:val="00403EE5"/>
    <w:rsid w:val="00405D85"/>
    <w:rsid w:val="00406F09"/>
    <w:rsid w:val="00407E7C"/>
    <w:rsid w:val="00410031"/>
    <w:rsid w:val="0041307F"/>
    <w:rsid w:val="00413CC3"/>
    <w:rsid w:val="0041519F"/>
    <w:rsid w:val="00415390"/>
    <w:rsid w:val="00420165"/>
    <w:rsid w:val="00421AA1"/>
    <w:rsid w:val="00422431"/>
    <w:rsid w:val="004233FC"/>
    <w:rsid w:val="004243F9"/>
    <w:rsid w:val="0042471D"/>
    <w:rsid w:val="00424F43"/>
    <w:rsid w:val="0043096B"/>
    <w:rsid w:val="00431929"/>
    <w:rsid w:val="004324BE"/>
    <w:rsid w:val="0043330E"/>
    <w:rsid w:val="00434690"/>
    <w:rsid w:val="00434CE7"/>
    <w:rsid w:val="00435320"/>
    <w:rsid w:val="0043559D"/>
    <w:rsid w:val="00435E03"/>
    <w:rsid w:val="00437FE4"/>
    <w:rsid w:val="004407DF"/>
    <w:rsid w:val="0044306E"/>
    <w:rsid w:val="00443358"/>
    <w:rsid w:val="00443F69"/>
    <w:rsid w:val="00444C99"/>
    <w:rsid w:val="004452DB"/>
    <w:rsid w:val="00445FED"/>
    <w:rsid w:val="004471AA"/>
    <w:rsid w:val="00450E94"/>
    <w:rsid w:val="00450EB6"/>
    <w:rsid w:val="00453635"/>
    <w:rsid w:val="004554F7"/>
    <w:rsid w:val="00455C35"/>
    <w:rsid w:val="004576E9"/>
    <w:rsid w:val="00457B8B"/>
    <w:rsid w:val="00457C88"/>
    <w:rsid w:val="004603CA"/>
    <w:rsid w:val="0046199D"/>
    <w:rsid w:val="00464C9F"/>
    <w:rsid w:val="00464FA4"/>
    <w:rsid w:val="0046506D"/>
    <w:rsid w:val="00465527"/>
    <w:rsid w:val="00467C76"/>
    <w:rsid w:val="00470DAD"/>
    <w:rsid w:val="0047167B"/>
    <w:rsid w:val="00472EF1"/>
    <w:rsid w:val="0047564A"/>
    <w:rsid w:val="00475ACD"/>
    <w:rsid w:val="00475E7E"/>
    <w:rsid w:val="004766D1"/>
    <w:rsid w:val="00476BFA"/>
    <w:rsid w:val="00480E0E"/>
    <w:rsid w:val="004825E3"/>
    <w:rsid w:val="0048274D"/>
    <w:rsid w:val="00483EC4"/>
    <w:rsid w:val="00484ED6"/>
    <w:rsid w:val="004854EA"/>
    <w:rsid w:val="00486510"/>
    <w:rsid w:val="00486C01"/>
    <w:rsid w:val="00486D5E"/>
    <w:rsid w:val="00487ECA"/>
    <w:rsid w:val="00487F15"/>
    <w:rsid w:val="004911FE"/>
    <w:rsid w:val="00494270"/>
    <w:rsid w:val="004949EC"/>
    <w:rsid w:val="00494AD1"/>
    <w:rsid w:val="00495FE7"/>
    <w:rsid w:val="004A14B3"/>
    <w:rsid w:val="004A1721"/>
    <w:rsid w:val="004A44D8"/>
    <w:rsid w:val="004A5417"/>
    <w:rsid w:val="004A66A8"/>
    <w:rsid w:val="004A696A"/>
    <w:rsid w:val="004A6FB9"/>
    <w:rsid w:val="004A71A3"/>
    <w:rsid w:val="004B036D"/>
    <w:rsid w:val="004B0BFF"/>
    <w:rsid w:val="004B2FDE"/>
    <w:rsid w:val="004B359A"/>
    <w:rsid w:val="004B5458"/>
    <w:rsid w:val="004B582E"/>
    <w:rsid w:val="004B6B4A"/>
    <w:rsid w:val="004B6CFA"/>
    <w:rsid w:val="004C01DF"/>
    <w:rsid w:val="004C36DF"/>
    <w:rsid w:val="004C3ACE"/>
    <w:rsid w:val="004C417B"/>
    <w:rsid w:val="004C4729"/>
    <w:rsid w:val="004C534F"/>
    <w:rsid w:val="004D09A8"/>
    <w:rsid w:val="004D153D"/>
    <w:rsid w:val="004D1AB9"/>
    <w:rsid w:val="004D202D"/>
    <w:rsid w:val="004D23AC"/>
    <w:rsid w:val="004D25A5"/>
    <w:rsid w:val="004D2C20"/>
    <w:rsid w:val="004D497C"/>
    <w:rsid w:val="004D4FC1"/>
    <w:rsid w:val="004D6363"/>
    <w:rsid w:val="004E2F54"/>
    <w:rsid w:val="004E5DF7"/>
    <w:rsid w:val="004E6364"/>
    <w:rsid w:val="004E7B6F"/>
    <w:rsid w:val="004E7E37"/>
    <w:rsid w:val="004F12FB"/>
    <w:rsid w:val="004F3408"/>
    <w:rsid w:val="004F47E3"/>
    <w:rsid w:val="004F55AF"/>
    <w:rsid w:val="004F66CD"/>
    <w:rsid w:val="004F73FC"/>
    <w:rsid w:val="00503241"/>
    <w:rsid w:val="00503EA5"/>
    <w:rsid w:val="005045F2"/>
    <w:rsid w:val="0050497A"/>
    <w:rsid w:val="00504BC6"/>
    <w:rsid w:val="0050592F"/>
    <w:rsid w:val="00505FF1"/>
    <w:rsid w:val="005060F0"/>
    <w:rsid w:val="0050791C"/>
    <w:rsid w:val="00507B6E"/>
    <w:rsid w:val="0051083C"/>
    <w:rsid w:val="0051216D"/>
    <w:rsid w:val="0051332C"/>
    <w:rsid w:val="00513679"/>
    <w:rsid w:val="005137B0"/>
    <w:rsid w:val="00513B86"/>
    <w:rsid w:val="00513C85"/>
    <w:rsid w:val="00514CC6"/>
    <w:rsid w:val="00515BE0"/>
    <w:rsid w:val="00520767"/>
    <w:rsid w:val="00521274"/>
    <w:rsid w:val="005232D8"/>
    <w:rsid w:val="00523865"/>
    <w:rsid w:val="00523CBD"/>
    <w:rsid w:val="0052538C"/>
    <w:rsid w:val="005253A5"/>
    <w:rsid w:val="00525BF6"/>
    <w:rsid w:val="00530B6A"/>
    <w:rsid w:val="00532991"/>
    <w:rsid w:val="00533AB4"/>
    <w:rsid w:val="0053477C"/>
    <w:rsid w:val="0053514F"/>
    <w:rsid w:val="0054058A"/>
    <w:rsid w:val="00540FBE"/>
    <w:rsid w:val="0054102C"/>
    <w:rsid w:val="005413F9"/>
    <w:rsid w:val="00542057"/>
    <w:rsid w:val="005421FB"/>
    <w:rsid w:val="00543A45"/>
    <w:rsid w:val="0054646D"/>
    <w:rsid w:val="00546D58"/>
    <w:rsid w:val="00546D7E"/>
    <w:rsid w:val="0054763C"/>
    <w:rsid w:val="0055067A"/>
    <w:rsid w:val="0055073F"/>
    <w:rsid w:val="00550CFC"/>
    <w:rsid w:val="00550D5D"/>
    <w:rsid w:val="00551817"/>
    <w:rsid w:val="00552A9B"/>
    <w:rsid w:val="005534B4"/>
    <w:rsid w:val="00554836"/>
    <w:rsid w:val="005549BF"/>
    <w:rsid w:val="00554F27"/>
    <w:rsid w:val="00556308"/>
    <w:rsid w:val="00556444"/>
    <w:rsid w:val="0055660F"/>
    <w:rsid w:val="00556B25"/>
    <w:rsid w:val="00556CE9"/>
    <w:rsid w:val="0055707D"/>
    <w:rsid w:val="005573F7"/>
    <w:rsid w:val="00557726"/>
    <w:rsid w:val="005603CE"/>
    <w:rsid w:val="0056178E"/>
    <w:rsid w:val="00561F6F"/>
    <w:rsid w:val="005622FF"/>
    <w:rsid w:val="005633AB"/>
    <w:rsid w:val="00563B45"/>
    <w:rsid w:val="005642B4"/>
    <w:rsid w:val="00565136"/>
    <w:rsid w:val="00566160"/>
    <w:rsid w:val="0056630F"/>
    <w:rsid w:val="00566C5A"/>
    <w:rsid w:val="00571680"/>
    <w:rsid w:val="00574657"/>
    <w:rsid w:val="0057777F"/>
    <w:rsid w:val="00577E25"/>
    <w:rsid w:val="005814F4"/>
    <w:rsid w:val="00582809"/>
    <w:rsid w:val="00582974"/>
    <w:rsid w:val="00583892"/>
    <w:rsid w:val="00583D63"/>
    <w:rsid w:val="00585194"/>
    <w:rsid w:val="00585414"/>
    <w:rsid w:val="005869A3"/>
    <w:rsid w:val="00591027"/>
    <w:rsid w:val="005933AB"/>
    <w:rsid w:val="005951D6"/>
    <w:rsid w:val="0059548C"/>
    <w:rsid w:val="00597EDE"/>
    <w:rsid w:val="005A1366"/>
    <w:rsid w:val="005A146E"/>
    <w:rsid w:val="005A1676"/>
    <w:rsid w:val="005A378F"/>
    <w:rsid w:val="005A37C1"/>
    <w:rsid w:val="005A3AC6"/>
    <w:rsid w:val="005B16AD"/>
    <w:rsid w:val="005B2D09"/>
    <w:rsid w:val="005B3035"/>
    <w:rsid w:val="005B4A62"/>
    <w:rsid w:val="005B4C64"/>
    <w:rsid w:val="005B5A2F"/>
    <w:rsid w:val="005B5C20"/>
    <w:rsid w:val="005B7372"/>
    <w:rsid w:val="005B7BF3"/>
    <w:rsid w:val="005C200E"/>
    <w:rsid w:val="005C2500"/>
    <w:rsid w:val="005C43ED"/>
    <w:rsid w:val="005C5340"/>
    <w:rsid w:val="005C551D"/>
    <w:rsid w:val="005C5979"/>
    <w:rsid w:val="005C72B1"/>
    <w:rsid w:val="005C7FC1"/>
    <w:rsid w:val="005D09A4"/>
    <w:rsid w:val="005D1093"/>
    <w:rsid w:val="005D130F"/>
    <w:rsid w:val="005D240F"/>
    <w:rsid w:val="005D2DE4"/>
    <w:rsid w:val="005D31BF"/>
    <w:rsid w:val="005D65A6"/>
    <w:rsid w:val="005D6CC0"/>
    <w:rsid w:val="005D6D67"/>
    <w:rsid w:val="005E0EEA"/>
    <w:rsid w:val="005E1F37"/>
    <w:rsid w:val="005E2050"/>
    <w:rsid w:val="005E2184"/>
    <w:rsid w:val="005E788E"/>
    <w:rsid w:val="005F132A"/>
    <w:rsid w:val="005F2133"/>
    <w:rsid w:val="005F2493"/>
    <w:rsid w:val="005F2CF7"/>
    <w:rsid w:val="005F3FC1"/>
    <w:rsid w:val="005F42B9"/>
    <w:rsid w:val="005F461C"/>
    <w:rsid w:val="005F584C"/>
    <w:rsid w:val="005F7425"/>
    <w:rsid w:val="006005EB"/>
    <w:rsid w:val="006021B0"/>
    <w:rsid w:val="00602931"/>
    <w:rsid w:val="00603262"/>
    <w:rsid w:val="00603F1C"/>
    <w:rsid w:val="00604697"/>
    <w:rsid w:val="006056CE"/>
    <w:rsid w:val="00605DA4"/>
    <w:rsid w:val="00605EF9"/>
    <w:rsid w:val="00606B4D"/>
    <w:rsid w:val="00606E53"/>
    <w:rsid w:val="006107AA"/>
    <w:rsid w:val="006108D5"/>
    <w:rsid w:val="006115BA"/>
    <w:rsid w:val="00611CFE"/>
    <w:rsid w:val="00612186"/>
    <w:rsid w:val="00612E37"/>
    <w:rsid w:val="00616CBF"/>
    <w:rsid w:val="00616FFD"/>
    <w:rsid w:val="006201CC"/>
    <w:rsid w:val="00620566"/>
    <w:rsid w:val="00621A88"/>
    <w:rsid w:val="00625C7C"/>
    <w:rsid w:val="00625EFC"/>
    <w:rsid w:val="00626C18"/>
    <w:rsid w:val="006271BB"/>
    <w:rsid w:val="0062749B"/>
    <w:rsid w:val="006279FB"/>
    <w:rsid w:val="0063018B"/>
    <w:rsid w:val="0063054C"/>
    <w:rsid w:val="0063083D"/>
    <w:rsid w:val="00630DFA"/>
    <w:rsid w:val="00631A47"/>
    <w:rsid w:val="00633E44"/>
    <w:rsid w:val="006360CE"/>
    <w:rsid w:val="00637ECB"/>
    <w:rsid w:val="006407D4"/>
    <w:rsid w:val="00641623"/>
    <w:rsid w:val="0064245C"/>
    <w:rsid w:val="006428FB"/>
    <w:rsid w:val="00643CF7"/>
    <w:rsid w:val="00646161"/>
    <w:rsid w:val="00646E6E"/>
    <w:rsid w:val="00651D60"/>
    <w:rsid w:val="00652609"/>
    <w:rsid w:val="0065261E"/>
    <w:rsid w:val="00652DF4"/>
    <w:rsid w:val="00653D35"/>
    <w:rsid w:val="006542B3"/>
    <w:rsid w:val="006544BF"/>
    <w:rsid w:val="006546D9"/>
    <w:rsid w:val="0065556A"/>
    <w:rsid w:val="006557D5"/>
    <w:rsid w:val="006605D3"/>
    <w:rsid w:val="0066277F"/>
    <w:rsid w:val="00663772"/>
    <w:rsid w:val="00663893"/>
    <w:rsid w:val="00663C3B"/>
    <w:rsid w:val="00664AAF"/>
    <w:rsid w:val="00665531"/>
    <w:rsid w:val="00666577"/>
    <w:rsid w:val="00667880"/>
    <w:rsid w:val="0067073B"/>
    <w:rsid w:val="0067078C"/>
    <w:rsid w:val="0067296A"/>
    <w:rsid w:val="00676754"/>
    <w:rsid w:val="00680833"/>
    <w:rsid w:val="00681CBC"/>
    <w:rsid w:val="006846A3"/>
    <w:rsid w:val="006857A6"/>
    <w:rsid w:val="00685A35"/>
    <w:rsid w:val="00685E6A"/>
    <w:rsid w:val="00686F8C"/>
    <w:rsid w:val="006908AA"/>
    <w:rsid w:val="00690AAE"/>
    <w:rsid w:val="00690CE0"/>
    <w:rsid w:val="00690D67"/>
    <w:rsid w:val="006930E4"/>
    <w:rsid w:val="00693737"/>
    <w:rsid w:val="00693B68"/>
    <w:rsid w:val="00694F1F"/>
    <w:rsid w:val="006972AE"/>
    <w:rsid w:val="00697381"/>
    <w:rsid w:val="006976B9"/>
    <w:rsid w:val="006A1520"/>
    <w:rsid w:val="006A415A"/>
    <w:rsid w:val="006A4E95"/>
    <w:rsid w:val="006A5247"/>
    <w:rsid w:val="006A525A"/>
    <w:rsid w:val="006B1832"/>
    <w:rsid w:val="006B2B3F"/>
    <w:rsid w:val="006B2FB0"/>
    <w:rsid w:val="006B30C0"/>
    <w:rsid w:val="006B3EE0"/>
    <w:rsid w:val="006B40D7"/>
    <w:rsid w:val="006B7154"/>
    <w:rsid w:val="006C0B8A"/>
    <w:rsid w:val="006C4330"/>
    <w:rsid w:val="006C47D6"/>
    <w:rsid w:val="006C54F6"/>
    <w:rsid w:val="006C6553"/>
    <w:rsid w:val="006C7C39"/>
    <w:rsid w:val="006D0BEF"/>
    <w:rsid w:val="006D2242"/>
    <w:rsid w:val="006D2F07"/>
    <w:rsid w:val="006D30DB"/>
    <w:rsid w:val="006D3F56"/>
    <w:rsid w:val="006D4C55"/>
    <w:rsid w:val="006D66F1"/>
    <w:rsid w:val="006D6DB3"/>
    <w:rsid w:val="006E0566"/>
    <w:rsid w:val="006E0615"/>
    <w:rsid w:val="006E143B"/>
    <w:rsid w:val="006E600F"/>
    <w:rsid w:val="006E69A9"/>
    <w:rsid w:val="006E7216"/>
    <w:rsid w:val="006F08BB"/>
    <w:rsid w:val="006F0F1A"/>
    <w:rsid w:val="006F17CA"/>
    <w:rsid w:val="006F26CB"/>
    <w:rsid w:val="006F2C78"/>
    <w:rsid w:val="006F34C3"/>
    <w:rsid w:val="006F3957"/>
    <w:rsid w:val="006F46E7"/>
    <w:rsid w:val="006F4B19"/>
    <w:rsid w:val="006F5804"/>
    <w:rsid w:val="006F6395"/>
    <w:rsid w:val="006F68FF"/>
    <w:rsid w:val="006F6C15"/>
    <w:rsid w:val="006F6D65"/>
    <w:rsid w:val="006F7A88"/>
    <w:rsid w:val="007004F2"/>
    <w:rsid w:val="0070267A"/>
    <w:rsid w:val="00703ACD"/>
    <w:rsid w:val="00704120"/>
    <w:rsid w:val="00706900"/>
    <w:rsid w:val="00707486"/>
    <w:rsid w:val="00711B3B"/>
    <w:rsid w:val="00712DD5"/>
    <w:rsid w:val="007134D2"/>
    <w:rsid w:val="00713A04"/>
    <w:rsid w:val="00713E03"/>
    <w:rsid w:val="00716560"/>
    <w:rsid w:val="00716F1B"/>
    <w:rsid w:val="00717D16"/>
    <w:rsid w:val="00717E55"/>
    <w:rsid w:val="007230BA"/>
    <w:rsid w:val="00724477"/>
    <w:rsid w:val="00724C3B"/>
    <w:rsid w:val="007361F0"/>
    <w:rsid w:val="007428DC"/>
    <w:rsid w:val="00743896"/>
    <w:rsid w:val="0074627C"/>
    <w:rsid w:val="00747584"/>
    <w:rsid w:val="007479C8"/>
    <w:rsid w:val="00753DA7"/>
    <w:rsid w:val="00754078"/>
    <w:rsid w:val="007545DF"/>
    <w:rsid w:val="00755A2B"/>
    <w:rsid w:val="0076045D"/>
    <w:rsid w:val="0076137A"/>
    <w:rsid w:val="00761933"/>
    <w:rsid w:val="00761D14"/>
    <w:rsid w:val="00762EAB"/>
    <w:rsid w:val="00763979"/>
    <w:rsid w:val="00764713"/>
    <w:rsid w:val="00764C81"/>
    <w:rsid w:val="00765057"/>
    <w:rsid w:val="00767B89"/>
    <w:rsid w:val="007714FF"/>
    <w:rsid w:val="00772FEC"/>
    <w:rsid w:val="00774124"/>
    <w:rsid w:val="00775AB4"/>
    <w:rsid w:val="00781F1B"/>
    <w:rsid w:val="007843CB"/>
    <w:rsid w:val="007859DD"/>
    <w:rsid w:val="007919A5"/>
    <w:rsid w:val="0079206B"/>
    <w:rsid w:val="00792F27"/>
    <w:rsid w:val="00793B97"/>
    <w:rsid w:val="00796373"/>
    <w:rsid w:val="00796BE3"/>
    <w:rsid w:val="007A3A63"/>
    <w:rsid w:val="007A4B4A"/>
    <w:rsid w:val="007A5E00"/>
    <w:rsid w:val="007A6A0E"/>
    <w:rsid w:val="007A7927"/>
    <w:rsid w:val="007B1515"/>
    <w:rsid w:val="007B1C68"/>
    <w:rsid w:val="007B3E1C"/>
    <w:rsid w:val="007B3F05"/>
    <w:rsid w:val="007B4110"/>
    <w:rsid w:val="007B4DA2"/>
    <w:rsid w:val="007B6516"/>
    <w:rsid w:val="007C015E"/>
    <w:rsid w:val="007C0A36"/>
    <w:rsid w:val="007C1209"/>
    <w:rsid w:val="007C1B16"/>
    <w:rsid w:val="007C1BB1"/>
    <w:rsid w:val="007C38D0"/>
    <w:rsid w:val="007C4828"/>
    <w:rsid w:val="007C5E1E"/>
    <w:rsid w:val="007C729D"/>
    <w:rsid w:val="007C7609"/>
    <w:rsid w:val="007C7BFE"/>
    <w:rsid w:val="007D3026"/>
    <w:rsid w:val="007D308B"/>
    <w:rsid w:val="007D312C"/>
    <w:rsid w:val="007D379E"/>
    <w:rsid w:val="007D47E4"/>
    <w:rsid w:val="007D52EC"/>
    <w:rsid w:val="007D6CA7"/>
    <w:rsid w:val="007D7168"/>
    <w:rsid w:val="007E08D4"/>
    <w:rsid w:val="007E1634"/>
    <w:rsid w:val="007E2084"/>
    <w:rsid w:val="007E5F74"/>
    <w:rsid w:val="007E64F4"/>
    <w:rsid w:val="007E76D0"/>
    <w:rsid w:val="007F0F4B"/>
    <w:rsid w:val="007F2CE1"/>
    <w:rsid w:val="007F5E15"/>
    <w:rsid w:val="007F6DE0"/>
    <w:rsid w:val="00800557"/>
    <w:rsid w:val="00802966"/>
    <w:rsid w:val="00805645"/>
    <w:rsid w:val="00805D36"/>
    <w:rsid w:val="00806289"/>
    <w:rsid w:val="00807B95"/>
    <w:rsid w:val="008115F2"/>
    <w:rsid w:val="0081261A"/>
    <w:rsid w:val="0081264D"/>
    <w:rsid w:val="00812B00"/>
    <w:rsid w:val="008137DD"/>
    <w:rsid w:val="0081413C"/>
    <w:rsid w:val="008147AF"/>
    <w:rsid w:val="0081595E"/>
    <w:rsid w:val="00817AB7"/>
    <w:rsid w:val="00821D47"/>
    <w:rsid w:val="00821FB2"/>
    <w:rsid w:val="0082483B"/>
    <w:rsid w:val="00826567"/>
    <w:rsid w:val="00831778"/>
    <w:rsid w:val="00834539"/>
    <w:rsid w:val="008345C7"/>
    <w:rsid w:val="0083466F"/>
    <w:rsid w:val="0083534B"/>
    <w:rsid w:val="008358F3"/>
    <w:rsid w:val="0083632F"/>
    <w:rsid w:val="00836993"/>
    <w:rsid w:val="00836A34"/>
    <w:rsid w:val="00836BBB"/>
    <w:rsid w:val="00836D22"/>
    <w:rsid w:val="00837036"/>
    <w:rsid w:val="0083755B"/>
    <w:rsid w:val="00837963"/>
    <w:rsid w:val="00843610"/>
    <w:rsid w:val="00845920"/>
    <w:rsid w:val="00850CB8"/>
    <w:rsid w:val="00853791"/>
    <w:rsid w:val="00853F48"/>
    <w:rsid w:val="00854A43"/>
    <w:rsid w:val="0085667B"/>
    <w:rsid w:val="00856FD0"/>
    <w:rsid w:val="00857357"/>
    <w:rsid w:val="00857BD7"/>
    <w:rsid w:val="00861271"/>
    <w:rsid w:val="00861488"/>
    <w:rsid w:val="00864F4C"/>
    <w:rsid w:val="00866BB8"/>
    <w:rsid w:val="008678BC"/>
    <w:rsid w:val="008708FC"/>
    <w:rsid w:val="008720B6"/>
    <w:rsid w:val="00873081"/>
    <w:rsid w:val="008736D1"/>
    <w:rsid w:val="00873BBA"/>
    <w:rsid w:val="00874754"/>
    <w:rsid w:val="0087536D"/>
    <w:rsid w:val="00875C05"/>
    <w:rsid w:val="00875CB1"/>
    <w:rsid w:val="008760AB"/>
    <w:rsid w:val="00877801"/>
    <w:rsid w:val="008808C5"/>
    <w:rsid w:val="00881D68"/>
    <w:rsid w:val="008872E3"/>
    <w:rsid w:val="00891109"/>
    <w:rsid w:val="00891BCD"/>
    <w:rsid w:val="0089255A"/>
    <w:rsid w:val="0089321F"/>
    <w:rsid w:val="00893684"/>
    <w:rsid w:val="00894B07"/>
    <w:rsid w:val="00895EDE"/>
    <w:rsid w:val="0089768B"/>
    <w:rsid w:val="00897859"/>
    <w:rsid w:val="008A0C23"/>
    <w:rsid w:val="008A127E"/>
    <w:rsid w:val="008A136F"/>
    <w:rsid w:val="008A395E"/>
    <w:rsid w:val="008A723C"/>
    <w:rsid w:val="008B2FEA"/>
    <w:rsid w:val="008B3CDA"/>
    <w:rsid w:val="008B4DD0"/>
    <w:rsid w:val="008C0B38"/>
    <w:rsid w:val="008C16CD"/>
    <w:rsid w:val="008C2B22"/>
    <w:rsid w:val="008C2B94"/>
    <w:rsid w:val="008C3239"/>
    <w:rsid w:val="008C353F"/>
    <w:rsid w:val="008C3B0B"/>
    <w:rsid w:val="008C43CB"/>
    <w:rsid w:val="008C4B24"/>
    <w:rsid w:val="008C701E"/>
    <w:rsid w:val="008D1CC4"/>
    <w:rsid w:val="008D20B4"/>
    <w:rsid w:val="008D218E"/>
    <w:rsid w:val="008D3B82"/>
    <w:rsid w:val="008D6596"/>
    <w:rsid w:val="008D6641"/>
    <w:rsid w:val="008E0A8F"/>
    <w:rsid w:val="008E11DD"/>
    <w:rsid w:val="008E1202"/>
    <w:rsid w:val="008E27EC"/>
    <w:rsid w:val="008E467D"/>
    <w:rsid w:val="008E5584"/>
    <w:rsid w:val="008E6594"/>
    <w:rsid w:val="008E67E4"/>
    <w:rsid w:val="008F1075"/>
    <w:rsid w:val="008F16E9"/>
    <w:rsid w:val="008F23CF"/>
    <w:rsid w:val="008F395C"/>
    <w:rsid w:val="008F4266"/>
    <w:rsid w:val="008F4611"/>
    <w:rsid w:val="008F4FDF"/>
    <w:rsid w:val="008F5C2F"/>
    <w:rsid w:val="008F72ED"/>
    <w:rsid w:val="008F744E"/>
    <w:rsid w:val="009037DC"/>
    <w:rsid w:val="0090403F"/>
    <w:rsid w:val="00905C9B"/>
    <w:rsid w:val="0090611C"/>
    <w:rsid w:val="00910944"/>
    <w:rsid w:val="0091256F"/>
    <w:rsid w:val="009126E4"/>
    <w:rsid w:val="00912A42"/>
    <w:rsid w:val="00916447"/>
    <w:rsid w:val="0091647E"/>
    <w:rsid w:val="00920901"/>
    <w:rsid w:val="00920DFD"/>
    <w:rsid w:val="0092211B"/>
    <w:rsid w:val="00923543"/>
    <w:rsid w:val="00923847"/>
    <w:rsid w:val="00926426"/>
    <w:rsid w:val="009273E1"/>
    <w:rsid w:val="00927C94"/>
    <w:rsid w:val="00931B9B"/>
    <w:rsid w:val="009331AE"/>
    <w:rsid w:val="00935439"/>
    <w:rsid w:val="00936C2D"/>
    <w:rsid w:val="00937DCA"/>
    <w:rsid w:val="009405C2"/>
    <w:rsid w:val="00942435"/>
    <w:rsid w:val="00943212"/>
    <w:rsid w:val="00943E46"/>
    <w:rsid w:val="009445AA"/>
    <w:rsid w:val="0094494B"/>
    <w:rsid w:val="009454DA"/>
    <w:rsid w:val="00945CAD"/>
    <w:rsid w:val="0094619B"/>
    <w:rsid w:val="00947BBD"/>
    <w:rsid w:val="0095142A"/>
    <w:rsid w:val="00954089"/>
    <w:rsid w:val="0095585C"/>
    <w:rsid w:val="00956D10"/>
    <w:rsid w:val="00961572"/>
    <w:rsid w:val="009622A7"/>
    <w:rsid w:val="009637E8"/>
    <w:rsid w:val="0096383F"/>
    <w:rsid w:val="00964517"/>
    <w:rsid w:val="00964B9F"/>
    <w:rsid w:val="00964DF6"/>
    <w:rsid w:val="00965A88"/>
    <w:rsid w:val="00966684"/>
    <w:rsid w:val="00967D35"/>
    <w:rsid w:val="00970E2E"/>
    <w:rsid w:val="0097173C"/>
    <w:rsid w:val="009721FB"/>
    <w:rsid w:val="00973292"/>
    <w:rsid w:val="009737F2"/>
    <w:rsid w:val="00973F7A"/>
    <w:rsid w:val="00974454"/>
    <w:rsid w:val="00976582"/>
    <w:rsid w:val="00977105"/>
    <w:rsid w:val="00977EDA"/>
    <w:rsid w:val="00982273"/>
    <w:rsid w:val="009830BC"/>
    <w:rsid w:val="009832FB"/>
    <w:rsid w:val="00983FC0"/>
    <w:rsid w:val="00984A16"/>
    <w:rsid w:val="00986BC3"/>
    <w:rsid w:val="00987C90"/>
    <w:rsid w:val="00990DA9"/>
    <w:rsid w:val="00991E81"/>
    <w:rsid w:val="00994094"/>
    <w:rsid w:val="00996046"/>
    <w:rsid w:val="00996D9F"/>
    <w:rsid w:val="00996FAF"/>
    <w:rsid w:val="009A0378"/>
    <w:rsid w:val="009A140D"/>
    <w:rsid w:val="009A1697"/>
    <w:rsid w:val="009A2644"/>
    <w:rsid w:val="009A2AFB"/>
    <w:rsid w:val="009A2B89"/>
    <w:rsid w:val="009A2EA9"/>
    <w:rsid w:val="009A2FD4"/>
    <w:rsid w:val="009A35F8"/>
    <w:rsid w:val="009A591E"/>
    <w:rsid w:val="009A71D1"/>
    <w:rsid w:val="009A7200"/>
    <w:rsid w:val="009A7D92"/>
    <w:rsid w:val="009A7EC9"/>
    <w:rsid w:val="009B1444"/>
    <w:rsid w:val="009B1A73"/>
    <w:rsid w:val="009B1D48"/>
    <w:rsid w:val="009B2637"/>
    <w:rsid w:val="009B3BD6"/>
    <w:rsid w:val="009B40E8"/>
    <w:rsid w:val="009B6E6B"/>
    <w:rsid w:val="009C0040"/>
    <w:rsid w:val="009C0E19"/>
    <w:rsid w:val="009C2255"/>
    <w:rsid w:val="009C27F7"/>
    <w:rsid w:val="009C575A"/>
    <w:rsid w:val="009C59F0"/>
    <w:rsid w:val="009C7969"/>
    <w:rsid w:val="009C7BD8"/>
    <w:rsid w:val="009D037B"/>
    <w:rsid w:val="009D0BC0"/>
    <w:rsid w:val="009D2A88"/>
    <w:rsid w:val="009D2E84"/>
    <w:rsid w:val="009D3DB8"/>
    <w:rsid w:val="009D53C6"/>
    <w:rsid w:val="009D578B"/>
    <w:rsid w:val="009D5DA9"/>
    <w:rsid w:val="009D6C7A"/>
    <w:rsid w:val="009D7C32"/>
    <w:rsid w:val="009E2642"/>
    <w:rsid w:val="009E2B54"/>
    <w:rsid w:val="009E6179"/>
    <w:rsid w:val="009E633D"/>
    <w:rsid w:val="009E7B07"/>
    <w:rsid w:val="009F1146"/>
    <w:rsid w:val="009F237E"/>
    <w:rsid w:val="009F337D"/>
    <w:rsid w:val="009F3C2D"/>
    <w:rsid w:val="009F45AB"/>
    <w:rsid w:val="009F5D7C"/>
    <w:rsid w:val="009F6E51"/>
    <w:rsid w:val="00A0027A"/>
    <w:rsid w:val="00A0139C"/>
    <w:rsid w:val="00A02B3B"/>
    <w:rsid w:val="00A02CAC"/>
    <w:rsid w:val="00A02F31"/>
    <w:rsid w:val="00A04259"/>
    <w:rsid w:val="00A042B3"/>
    <w:rsid w:val="00A044EF"/>
    <w:rsid w:val="00A056C5"/>
    <w:rsid w:val="00A0590C"/>
    <w:rsid w:val="00A05CC3"/>
    <w:rsid w:val="00A10277"/>
    <w:rsid w:val="00A10CA1"/>
    <w:rsid w:val="00A1183E"/>
    <w:rsid w:val="00A11AB1"/>
    <w:rsid w:val="00A151EE"/>
    <w:rsid w:val="00A159F0"/>
    <w:rsid w:val="00A16579"/>
    <w:rsid w:val="00A17B97"/>
    <w:rsid w:val="00A20178"/>
    <w:rsid w:val="00A23405"/>
    <w:rsid w:val="00A23438"/>
    <w:rsid w:val="00A26B1F"/>
    <w:rsid w:val="00A26D23"/>
    <w:rsid w:val="00A30144"/>
    <w:rsid w:val="00A307AA"/>
    <w:rsid w:val="00A30F71"/>
    <w:rsid w:val="00A31BEE"/>
    <w:rsid w:val="00A31E9C"/>
    <w:rsid w:val="00A32B67"/>
    <w:rsid w:val="00A32FDA"/>
    <w:rsid w:val="00A33E45"/>
    <w:rsid w:val="00A414E5"/>
    <w:rsid w:val="00A41C14"/>
    <w:rsid w:val="00A43A2B"/>
    <w:rsid w:val="00A43F40"/>
    <w:rsid w:val="00A47281"/>
    <w:rsid w:val="00A528EA"/>
    <w:rsid w:val="00A54092"/>
    <w:rsid w:val="00A54337"/>
    <w:rsid w:val="00A54938"/>
    <w:rsid w:val="00A5689C"/>
    <w:rsid w:val="00A56ABC"/>
    <w:rsid w:val="00A57F29"/>
    <w:rsid w:val="00A602D7"/>
    <w:rsid w:val="00A61D36"/>
    <w:rsid w:val="00A636A6"/>
    <w:rsid w:val="00A666CB"/>
    <w:rsid w:val="00A671E5"/>
    <w:rsid w:val="00A7108B"/>
    <w:rsid w:val="00A71CD9"/>
    <w:rsid w:val="00A7222F"/>
    <w:rsid w:val="00A7442F"/>
    <w:rsid w:val="00A76795"/>
    <w:rsid w:val="00A76A8A"/>
    <w:rsid w:val="00A800B6"/>
    <w:rsid w:val="00A80451"/>
    <w:rsid w:val="00A80537"/>
    <w:rsid w:val="00A83A3B"/>
    <w:rsid w:val="00A846F3"/>
    <w:rsid w:val="00A84B0C"/>
    <w:rsid w:val="00A867F4"/>
    <w:rsid w:val="00A91F7C"/>
    <w:rsid w:val="00A923D2"/>
    <w:rsid w:val="00A93928"/>
    <w:rsid w:val="00A93B45"/>
    <w:rsid w:val="00A93B46"/>
    <w:rsid w:val="00A940A2"/>
    <w:rsid w:val="00A944E1"/>
    <w:rsid w:val="00A95E3F"/>
    <w:rsid w:val="00A9656E"/>
    <w:rsid w:val="00AA01AB"/>
    <w:rsid w:val="00AA0CC1"/>
    <w:rsid w:val="00AA2D66"/>
    <w:rsid w:val="00AA31FD"/>
    <w:rsid w:val="00AA542F"/>
    <w:rsid w:val="00AA7FFE"/>
    <w:rsid w:val="00AB113B"/>
    <w:rsid w:val="00AB13BB"/>
    <w:rsid w:val="00AB1E1A"/>
    <w:rsid w:val="00AB2062"/>
    <w:rsid w:val="00AB3D77"/>
    <w:rsid w:val="00AB73A8"/>
    <w:rsid w:val="00AC015F"/>
    <w:rsid w:val="00AC2211"/>
    <w:rsid w:val="00AC26AF"/>
    <w:rsid w:val="00AC2CD6"/>
    <w:rsid w:val="00AC3AD4"/>
    <w:rsid w:val="00AC61B8"/>
    <w:rsid w:val="00AD08FB"/>
    <w:rsid w:val="00AD0A06"/>
    <w:rsid w:val="00AD1058"/>
    <w:rsid w:val="00AD1414"/>
    <w:rsid w:val="00AD1606"/>
    <w:rsid w:val="00AD1B20"/>
    <w:rsid w:val="00AD2EF9"/>
    <w:rsid w:val="00AD3434"/>
    <w:rsid w:val="00AD3DCC"/>
    <w:rsid w:val="00AE0978"/>
    <w:rsid w:val="00AE378E"/>
    <w:rsid w:val="00AE58CB"/>
    <w:rsid w:val="00AE62FD"/>
    <w:rsid w:val="00AF0B3E"/>
    <w:rsid w:val="00AF362C"/>
    <w:rsid w:val="00AF40CA"/>
    <w:rsid w:val="00AF44C4"/>
    <w:rsid w:val="00AF5845"/>
    <w:rsid w:val="00AF59B7"/>
    <w:rsid w:val="00AF646A"/>
    <w:rsid w:val="00AF75F2"/>
    <w:rsid w:val="00B00D12"/>
    <w:rsid w:val="00B0193F"/>
    <w:rsid w:val="00B0311E"/>
    <w:rsid w:val="00B03601"/>
    <w:rsid w:val="00B053FF"/>
    <w:rsid w:val="00B05777"/>
    <w:rsid w:val="00B1152B"/>
    <w:rsid w:val="00B129A9"/>
    <w:rsid w:val="00B12D4E"/>
    <w:rsid w:val="00B155A9"/>
    <w:rsid w:val="00B16B90"/>
    <w:rsid w:val="00B2041E"/>
    <w:rsid w:val="00B209AA"/>
    <w:rsid w:val="00B213B8"/>
    <w:rsid w:val="00B214B0"/>
    <w:rsid w:val="00B21CC1"/>
    <w:rsid w:val="00B228FB"/>
    <w:rsid w:val="00B22D9E"/>
    <w:rsid w:val="00B23776"/>
    <w:rsid w:val="00B246BC"/>
    <w:rsid w:val="00B2555F"/>
    <w:rsid w:val="00B2617D"/>
    <w:rsid w:val="00B306DB"/>
    <w:rsid w:val="00B31AC5"/>
    <w:rsid w:val="00B3518B"/>
    <w:rsid w:val="00B364CD"/>
    <w:rsid w:val="00B376C2"/>
    <w:rsid w:val="00B379D3"/>
    <w:rsid w:val="00B4114B"/>
    <w:rsid w:val="00B41482"/>
    <w:rsid w:val="00B418FE"/>
    <w:rsid w:val="00B42C9B"/>
    <w:rsid w:val="00B46DDC"/>
    <w:rsid w:val="00B47D25"/>
    <w:rsid w:val="00B51831"/>
    <w:rsid w:val="00B51D07"/>
    <w:rsid w:val="00B5230F"/>
    <w:rsid w:val="00B52620"/>
    <w:rsid w:val="00B527B1"/>
    <w:rsid w:val="00B5368C"/>
    <w:rsid w:val="00B53CF0"/>
    <w:rsid w:val="00B54D4D"/>
    <w:rsid w:val="00B554B6"/>
    <w:rsid w:val="00B56337"/>
    <w:rsid w:val="00B576B9"/>
    <w:rsid w:val="00B61B7C"/>
    <w:rsid w:val="00B61D4C"/>
    <w:rsid w:val="00B624DB"/>
    <w:rsid w:val="00B63A19"/>
    <w:rsid w:val="00B64D6A"/>
    <w:rsid w:val="00B66182"/>
    <w:rsid w:val="00B667F3"/>
    <w:rsid w:val="00B66DC8"/>
    <w:rsid w:val="00B675C6"/>
    <w:rsid w:val="00B6762F"/>
    <w:rsid w:val="00B7065C"/>
    <w:rsid w:val="00B715B4"/>
    <w:rsid w:val="00B71CF8"/>
    <w:rsid w:val="00B72836"/>
    <w:rsid w:val="00B72E10"/>
    <w:rsid w:val="00B735EF"/>
    <w:rsid w:val="00B75582"/>
    <w:rsid w:val="00B75784"/>
    <w:rsid w:val="00B7621B"/>
    <w:rsid w:val="00B76767"/>
    <w:rsid w:val="00B77BCD"/>
    <w:rsid w:val="00B8327B"/>
    <w:rsid w:val="00B84696"/>
    <w:rsid w:val="00B84F6E"/>
    <w:rsid w:val="00B8572A"/>
    <w:rsid w:val="00B8581D"/>
    <w:rsid w:val="00B85A37"/>
    <w:rsid w:val="00B86D9A"/>
    <w:rsid w:val="00B90F7B"/>
    <w:rsid w:val="00B91CF6"/>
    <w:rsid w:val="00B91EF1"/>
    <w:rsid w:val="00B92637"/>
    <w:rsid w:val="00B932C5"/>
    <w:rsid w:val="00B93C91"/>
    <w:rsid w:val="00B96266"/>
    <w:rsid w:val="00B96D30"/>
    <w:rsid w:val="00BA0F08"/>
    <w:rsid w:val="00BA2E11"/>
    <w:rsid w:val="00BA4C28"/>
    <w:rsid w:val="00BA5AE1"/>
    <w:rsid w:val="00BA5D1B"/>
    <w:rsid w:val="00BA621C"/>
    <w:rsid w:val="00BA679F"/>
    <w:rsid w:val="00BB0024"/>
    <w:rsid w:val="00BB114B"/>
    <w:rsid w:val="00BB1DE6"/>
    <w:rsid w:val="00BB2ACB"/>
    <w:rsid w:val="00BB55CD"/>
    <w:rsid w:val="00BC1375"/>
    <w:rsid w:val="00BC24BA"/>
    <w:rsid w:val="00BC3225"/>
    <w:rsid w:val="00BC38DF"/>
    <w:rsid w:val="00BC49DE"/>
    <w:rsid w:val="00BC5111"/>
    <w:rsid w:val="00BC5D33"/>
    <w:rsid w:val="00BC6AF7"/>
    <w:rsid w:val="00BC7167"/>
    <w:rsid w:val="00BC785E"/>
    <w:rsid w:val="00BD15B3"/>
    <w:rsid w:val="00BD1CAA"/>
    <w:rsid w:val="00BD275E"/>
    <w:rsid w:val="00BD3F85"/>
    <w:rsid w:val="00BD4120"/>
    <w:rsid w:val="00BE0241"/>
    <w:rsid w:val="00BE135C"/>
    <w:rsid w:val="00BE3869"/>
    <w:rsid w:val="00BE5A51"/>
    <w:rsid w:val="00BE609F"/>
    <w:rsid w:val="00BE610B"/>
    <w:rsid w:val="00BE6541"/>
    <w:rsid w:val="00BF10B5"/>
    <w:rsid w:val="00BF15B2"/>
    <w:rsid w:val="00BF2D32"/>
    <w:rsid w:val="00BF5020"/>
    <w:rsid w:val="00C00813"/>
    <w:rsid w:val="00C02294"/>
    <w:rsid w:val="00C05DC1"/>
    <w:rsid w:val="00C06D97"/>
    <w:rsid w:val="00C06E2C"/>
    <w:rsid w:val="00C0737C"/>
    <w:rsid w:val="00C079E2"/>
    <w:rsid w:val="00C10A05"/>
    <w:rsid w:val="00C11450"/>
    <w:rsid w:val="00C11774"/>
    <w:rsid w:val="00C12CA1"/>
    <w:rsid w:val="00C133AD"/>
    <w:rsid w:val="00C138B2"/>
    <w:rsid w:val="00C154B1"/>
    <w:rsid w:val="00C1624F"/>
    <w:rsid w:val="00C1797B"/>
    <w:rsid w:val="00C17E41"/>
    <w:rsid w:val="00C204BB"/>
    <w:rsid w:val="00C2169E"/>
    <w:rsid w:val="00C21E22"/>
    <w:rsid w:val="00C21E74"/>
    <w:rsid w:val="00C22ACD"/>
    <w:rsid w:val="00C22B78"/>
    <w:rsid w:val="00C22C7E"/>
    <w:rsid w:val="00C23D2D"/>
    <w:rsid w:val="00C2493D"/>
    <w:rsid w:val="00C24A08"/>
    <w:rsid w:val="00C25011"/>
    <w:rsid w:val="00C261F8"/>
    <w:rsid w:val="00C26AEF"/>
    <w:rsid w:val="00C3022F"/>
    <w:rsid w:val="00C31D05"/>
    <w:rsid w:val="00C32B44"/>
    <w:rsid w:val="00C35669"/>
    <w:rsid w:val="00C37403"/>
    <w:rsid w:val="00C409AE"/>
    <w:rsid w:val="00C41171"/>
    <w:rsid w:val="00C45A6F"/>
    <w:rsid w:val="00C45D48"/>
    <w:rsid w:val="00C465EB"/>
    <w:rsid w:val="00C473A2"/>
    <w:rsid w:val="00C47AE5"/>
    <w:rsid w:val="00C47B5B"/>
    <w:rsid w:val="00C507B8"/>
    <w:rsid w:val="00C530D6"/>
    <w:rsid w:val="00C53C07"/>
    <w:rsid w:val="00C53CAE"/>
    <w:rsid w:val="00C53E03"/>
    <w:rsid w:val="00C54423"/>
    <w:rsid w:val="00C55436"/>
    <w:rsid w:val="00C558B0"/>
    <w:rsid w:val="00C57556"/>
    <w:rsid w:val="00C57C47"/>
    <w:rsid w:val="00C60245"/>
    <w:rsid w:val="00C64C63"/>
    <w:rsid w:val="00C6558C"/>
    <w:rsid w:val="00C659D3"/>
    <w:rsid w:val="00C65BDC"/>
    <w:rsid w:val="00C6668D"/>
    <w:rsid w:val="00C677B5"/>
    <w:rsid w:val="00C70444"/>
    <w:rsid w:val="00C7103D"/>
    <w:rsid w:val="00C71644"/>
    <w:rsid w:val="00C74518"/>
    <w:rsid w:val="00C75A88"/>
    <w:rsid w:val="00C82738"/>
    <w:rsid w:val="00C82EC2"/>
    <w:rsid w:val="00C851E7"/>
    <w:rsid w:val="00C852AA"/>
    <w:rsid w:val="00C85A3A"/>
    <w:rsid w:val="00C86E00"/>
    <w:rsid w:val="00C90E73"/>
    <w:rsid w:val="00C92208"/>
    <w:rsid w:val="00C93C00"/>
    <w:rsid w:val="00C94576"/>
    <w:rsid w:val="00C94DB2"/>
    <w:rsid w:val="00C955C5"/>
    <w:rsid w:val="00C96714"/>
    <w:rsid w:val="00CA2BF0"/>
    <w:rsid w:val="00CA753C"/>
    <w:rsid w:val="00CA79C5"/>
    <w:rsid w:val="00CA7B83"/>
    <w:rsid w:val="00CA7C8F"/>
    <w:rsid w:val="00CA7DD4"/>
    <w:rsid w:val="00CB0F3B"/>
    <w:rsid w:val="00CB11F4"/>
    <w:rsid w:val="00CB29C3"/>
    <w:rsid w:val="00CB2AD3"/>
    <w:rsid w:val="00CB3D2A"/>
    <w:rsid w:val="00CB57FC"/>
    <w:rsid w:val="00CC060A"/>
    <w:rsid w:val="00CC16E6"/>
    <w:rsid w:val="00CC264A"/>
    <w:rsid w:val="00CC2A81"/>
    <w:rsid w:val="00CC3010"/>
    <w:rsid w:val="00CC309C"/>
    <w:rsid w:val="00CC46D6"/>
    <w:rsid w:val="00CC5119"/>
    <w:rsid w:val="00CC547A"/>
    <w:rsid w:val="00CC57F3"/>
    <w:rsid w:val="00CC58E5"/>
    <w:rsid w:val="00CC6711"/>
    <w:rsid w:val="00CC786C"/>
    <w:rsid w:val="00CD0F3F"/>
    <w:rsid w:val="00CD2287"/>
    <w:rsid w:val="00CD5243"/>
    <w:rsid w:val="00CD5837"/>
    <w:rsid w:val="00CD6DA3"/>
    <w:rsid w:val="00CD7153"/>
    <w:rsid w:val="00CD744F"/>
    <w:rsid w:val="00CD797C"/>
    <w:rsid w:val="00CE27DD"/>
    <w:rsid w:val="00CE4DDA"/>
    <w:rsid w:val="00CE69C6"/>
    <w:rsid w:val="00CF03EA"/>
    <w:rsid w:val="00CF0BFA"/>
    <w:rsid w:val="00CF14E5"/>
    <w:rsid w:val="00CF1C40"/>
    <w:rsid w:val="00CF2ED9"/>
    <w:rsid w:val="00CF2F6D"/>
    <w:rsid w:val="00CF3061"/>
    <w:rsid w:val="00CF4B74"/>
    <w:rsid w:val="00CF5FEA"/>
    <w:rsid w:val="00CF6A0F"/>
    <w:rsid w:val="00CF7807"/>
    <w:rsid w:val="00D00E63"/>
    <w:rsid w:val="00D00F5A"/>
    <w:rsid w:val="00D021F6"/>
    <w:rsid w:val="00D03DDC"/>
    <w:rsid w:val="00D03E6A"/>
    <w:rsid w:val="00D0474B"/>
    <w:rsid w:val="00D04B61"/>
    <w:rsid w:val="00D05D42"/>
    <w:rsid w:val="00D1605E"/>
    <w:rsid w:val="00D17182"/>
    <w:rsid w:val="00D205C1"/>
    <w:rsid w:val="00D2194C"/>
    <w:rsid w:val="00D21A56"/>
    <w:rsid w:val="00D22ACF"/>
    <w:rsid w:val="00D23B5E"/>
    <w:rsid w:val="00D24411"/>
    <w:rsid w:val="00D25469"/>
    <w:rsid w:val="00D25CC3"/>
    <w:rsid w:val="00D268D4"/>
    <w:rsid w:val="00D27053"/>
    <w:rsid w:val="00D33632"/>
    <w:rsid w:val="00D34EF3"/>
    <w:rsid w:val="00D3509B"/>
    <w:rsid w:val="00D35FD5"/>
    <w:rsid w:val="00D36B43"/>
    <w:rsid w:val="00D40514"/>
    <w:rsid w:val="00D40BB4"/>
    <w:rsid w:val="00D40D36"/>
    <w:rsid w:val="00D422AD"/>
    <w:rsid w:val="00D44ACE"/>
    <w:rsid w:val="00D45315"/>
    <w:rsid w:val="00D50901"/>
    <w:rsid w:val="00D521B5"/>
    <w:rsid w:val="00D5383A"/>
    <w:rsid w:val="00D53B75"/>
    <w:rsid w:val="00D53E6C"/>
    <w:rsid w:val="00D5483A"/>
    <w:rsid w:val="00D54991"/>
    <w:rsid w:val="00D559E4"/>
    <w:rsid w:val="00D55B31"/>
    <w:rsid w:val="00D561BB"/>
    <w:rsid w:val="00D60195"/>
    <w:rsid w:val="00D60525"/>
    <w:rsid w:val="00D62405"/>
    <w:rsid w:val="00D63A79"/>
    <w:rsid w:val="00D679C2"/>
    <w:rsid w:val="00D700FB"/>
    <w:rsid w:val="00D71E03"/>
    <w:rsid w:val="00D731F3"/>
    <w:rsid w:val="00D73210"/>
    <w:rsid w:val="00D73259"/>
    <w:rsid w:val="00D736B7"/>
    <w:rsid w:val="00D769C7"/>
    <w:rsid w:val="00D76AD7"/>
    <w:rsid w:val="00D77117"/>
    <w:rsid w:val="00D77EC5"/>
    <w:rsid w:val="00D8045E"/>
    <w:rsid w:val="00D80A6C"/>
    <w:rsid w:val="00D80C76"/>
    <w:rsid w:val="00D80FF9"/>
    <w:rsid w:val="00D8116E"/>
    <w:rsid w:val="00D8121A"/>
    <w:rsid w:val="00D83059"/>
    <w:rsid w:val="00D84FA1"/>
    <w:rsid w:val="00D86B1C"/>
    <w:rsid w:val="00D873DC"/>
    <w:rsid w:val="00D91443"/>
    <w:rsid w:val="00D91A51"/>
    <w:rsid w:val="00D939A4"/>
    <w:rsid w:val="00D93CE3"/>
    <w:rsid w:val="00D94527"/>
    <w:rsid w:val="00D94C4A"/>
    <w:rsid w:val="00D95D73"/>
    <w:rsid w:val="00D9697C"/>
    <w:rsid w:val="00DA031B"/>
    <w:rsid w:val="00DA31D7"/>
    <w:rsid w:val="00DA3DAD"/>
    <w:rsid w:val="00DA4333"/>
    <w:rsid w:val="00DA4CE9"/>
    <w:rsid w:val="00DA7860"/>
    <w:rsid w:val="00DB05D1"/>
    <w:rsid w:val="00DB0A3B"/>
    <w:rsid w:val="00DB2B34"/>
    <w:rsid w:val="00DB42AF"/>
    <w:rsid w:val="00DB7CA1"/>
    <w:rsid w:val="00DC2A5C"/>
    <w:rsid w:val="00DC2DE7"/>
    <w:rsid w:val="00DC3523"/>
    <w:rsid w:val="00DC4732"/>
    <w:rsid w:val="00DC73A5"/>
    <w:rsid w:val="00DD0180"/>
    <w:rsid w:val="00DD1B3E"/>
    <w:rsid w:val="00DD2134"/>
    <w:rsid w:val="00DD31ED"/>
    <w:rsid w:val="00DD3AD6"/>
    <w:rsid w:val="00DD5F7E"/>
    <w:rsid w:val="00DE3D6A"/>
    <w:rsid w:val="00DE3F17"/>
    <w:rsid w:val="00DE6D2C"/>
    <w:rsid w:val="00DE70D8"/>
    <w:rsid w:val="00DE762A"/>
    <w:rsid w:val="00DE793E"/>
    <w:rsid w:val="00DF0BA1"/>
    <w:rsid w:val="00DF169E"/>
    <w:rsid w:val="00DF1F33"/>
    <w:rsid w:val="00DF480C"/>
    <w:rsid w:val="00DF49E7"/>
    <w:rsid w:val="00DF5530"/>
    <w:rsid w:val="00DF6D22"/>
    <w:rsid w:val="00DF76B0"/>
    <w:rsid w:val="00E0001B"/>
    <w:rsid w:val="00E00639"/>
    <w:rsid w:val="00E0148B"/>
    <w:rsid w:val="00E021CF"/>
    <w:rsid w:val="00E0223E"/>
    <w:rsid w:val="00E023CD"/>
    <w:rsid w:val="00E02449"/>
    <w:rsid w:val="00E043CD"/>
    <w:rsid w:val="00E04AD0"/>
    <w:rsid w:val="00E12E4F"/>
    <w:rsid w:val="00E1416E"/>
    <w:rsid w:val="00E1545A"/>
    <w:rsid w:val="00E16A8F"/>
    <w:rsid w:val="00E20AE4"/>
    <w:rsid w:val="00E20D5E"/>
    <w:rsid w:val="00E21C97"/>
    <w:rsid w:val="00E22503"/>
    <w:rsid w:val="00E22E40"/>
    <w:rsid w:val="00E23302"/>
    <w:rsid w:val="00E23869"/>
    <w:rsid w:val="00E23ED1"/>
    <w:rsid w:val="00E24472"/>
    <w:rsid w:val="00E30342"/>
    <w:rsid w:val="00E30696"/>
    <w:rsid w:val="00E30A50"/>
    <w:rsid w:val="00E30CBC"/>
    <w:rsid w:val="00E316A6"/>
    <w:rsid w:val="00E33458"/>
    <w:rsid w:val="00E35CF8"/>
    <w:rsid w:val="00E40443"/>
    <w:rsid w:val="00E4050D"/>
    <w:rsid w:val="00E41038"/>
    <w:rsid w:val="00E417F9"/>
    <w:rsid w:val="00E42173"/>
    <w:rsid w:val="00E43335"/>
    <w:rsid w:val="00E43394"/>
    <w:rsid w:val="00E43F9F"/>
    <w:rsid w:val="00E45514"/>
    <w:rsid w:val="00E45937"/>
    <w:rsid w:val="00E54F37"/>
    <w:rsid w:val="00E55667"/>
    <w:rsid w:val="00E60C36"/>
    <w:rsid w:val="00E624C2"/>
    <w:rsid w:val="00E63052"/>
    <w:rsid w:val="00E63E71"/>
    <w:rsid w:val="00E71AD8"/>
    <w:rsid w:val="00E721FD"/>
    <w:rsid w:val="00E80C65"/>
    <w:rsid w:val="00E81040"/>
    <w:rsid w:val="00E82746"/>
    <w:rsid w:val="00E84756"/>
    <w:rsid w:val="00E8680D"/>
    <w:rsid w:val="00E91E16"/>
    <w:rsid w:val="00E92F5B"/>
    <w:rsid w:val="00E93BFE"/>
    <w:rsid w:val="00E93FE4"/>
    <w:rsid w:val="00E94277"/>
    <w:rsid w:val="00E942DA"/>
    <w:rsid w:val="00E944C7"/>
    <w:rsid w:val="00E95805"/>
    <w:rsid w:val="00EA0FB2"/>
    <w:rsid w:val="00EA5C0F"/>
    <w:rsid w:val="00EA7EEA"/>
    <w:rsid w:val="00EB062B"/>
    <w:rsid w:val="00EB29C4"/>
    <w:rsid w:val="00EB2E7B"/>
    <w:rsid w:val="00EB3F19"/>
    <w:rsid w:val="00EB4EBE"/>
    <w:rsid w:val="00EB566B"/>
    <w:rsid w:val="00EB67F3"/>
    <w:rsid w:val="00EB6DBE"/>
    <w:rsid w:val="00EC1B6B"/>
    <w:rsid w:val="00EC7A46"/>
    <w:rsid w:val="00ED1BA5"/>
    <w:rsid w:val="00ED1F8B"/>
    <w:rsid w:val="00ED20AC"/>
    <w:rsid w:val="00ED2517"/>
    <w:rsid w:val="00ED2E5D"/>
    <w:rsid w:val="00ED5784"/>
    <w:rsid w:val="00ED7309"/>
    <w:rsid w:val="00ED78D8"/>
    <w:rsid w:val="00EE0EAC"/>
    <w:rsid w:val="00EE20D6"/>
    <w:rsid w:val="00EE2298"/>
    <w:rsid w:val="00EE2504"/>
    <w:rsid w:val="00EE2D55"/>
    <w:rsid w:val="00EE3A0C"/>
    <w:rsid w:val="00EE541F"/>
    <w:rsid w:val="00EE6621"/>
    <w:rsid w:val="00EF0569"/>
    <w:rsid w:val="00EF07A8"/>
    <w:rsid w:val="00EF57C5"/>
    <w:rsid w:val="00EF5C25"/>
    <w:rsid w:val="00EF67E9"/>
    <w:rsid w:val="00EF7D1D"/>
    <w:rsid w:val="00EF7E39"/>
    <w:rsid w:val="00F0265C"/>
    <w:rsid w:val="00F03090"/>
    <w:rsid w:val="00F035A4"/>
    <w:rsid w:val="00F039EF"/>
    <w:rsid w:val="00F03BD7"/>
    <w:rsid w:val="00F0454A"/>
    <w:rsid w:val="00F07A33"/>
    <w:rsid w:val="00F118D9"/>
    <w:rsid w:val="00F11C20"/>
    <w:rsid w:val="00F147D6"/>
    <w:rsid w:val="00F15C32"/>
    <w:rsid w:val="00F17800"/>
    <w:rsid w:val="00F22928"/>
    <w:rsid w:val="00F22E17"/>
    <w:rsid w:val="00F23105"/>
    <w:rsid w:val="00F23146"/>
    <w:rsid w:val="00F234AB"/>
    <w:rsid w:val="00F26FFB"/>
    <w:rsid w:val="00F27A11"/>
    <w:rsid w:val="00F30F1A"/>
    <w:rsid w:val="00F312BD"/>
    <w:rsid w:val="00F31C95"/>
    <w:rsid w:val="00F32F02"/>
    <w:rsid w:val="00F3310D"/>
    <w:rsid w:val="00F33E38"/>
    <w:rsid w:val="00F374E3"/>
    <w:rsid w:val="00F41168"/>
    <w:rsid w:val="00F415F8"/>
    <w:rsid w:val="00F416C7"/>
    <w:rsid w:val="00F41816"/>
    <w:rsid w:val="00F423C3"/>
    <w:rsid w:val="00F42CE3"/>
    <w:rsid w:val="00F43423"/>
    <w:rsid w:val="00F439CB"/>
    <w:rsid w:val="00F4472D"/>
    <w:rsid w:val="00F44B4C"/>
    <w:rsid w:val="00F44DBC"/>
    <w:rsid w:val="00F45597"/>
    <w:rsid w:val="00F45A53"/>
    <w:rsid w:val="00F45E5B"/>
    <w:rsid w:val="00F46AF4"/>
    <w:rsid w:val="00F46B7D"/>
    <w:rsid w:val="00F476BD"/>
    <w:rsid w:val="00F47B40"/>
    <w:rsid w:val="00F50345"/>
    <w:rsid w:val="00F50373"/>
    <w:rsid w:val="00F505F9"/>
    <w:rsid w:val="00F53E3D"/>
    <w:rsid w:val="00F548BF"/>
    <w:rsid w:val="00F57705"/>
    <w:rsid w:val="00F61C8F"/>
    <w:rsid w:val="00F62617"/>
    <w:rsid w:val="00F63F58"/>
    <w:rsid w:val="00F64769"/>
    <w:rsid w:val="00F65859"/>
    <w:rsid w:val="00F666AD"/>
    <w:rsid w:val="00F66FEC"/>
    <w:rsid w:val="00F67C7D"/>
    <w:rsid w:val="00F72238"/>
    <w:rsid w:val="00F731D7"/>
    <w:rsid w:val="00F7417C"/>
    <w:rsid w:val="00F745DC"/>
    <w:rsid w:val="00F7524B"/>
    <w:rsid w:val="00F7672D"/>
    <w:rsid w:val="00F76769"/>
    <w:rsid w:val="00F769BA"/>
    <w:rsid w:val="00F76E1A"/>
    <w:rsid w:val="00F776B1"/>
    <w:rsid w:val="00F83520"/>
    <w:rsid w:val="00F85400"/>
    <w:rsid w:val="00F90A13"/>
    <w:rsid w:val="00F91042"/>
    <w:rsid w:val="00F91F3F"/>
    <w:rsid w:val="00F92621"/>
    <w:rsid w:val="00F95613"/>
    <w:rsid w:val="00F9616C"/>
    <w:rsid w:val="00F968B5"/>
    <w:rsid w:val="00F968F3"/>
    <w:rsid w:val="00FA1552"/>
    <w:rsid w:val="00FA236D"/>
    <w:rsid w:val="00FA2E0B"/>
    <w:rsid w:val="00FA357E"/>
    <w:rsid w:val="00FA4273"/>
    <w:rsid w:val="00FA4574"/>
    <w:rsid w:val="00FA4AA9"/>
    <w:rsid w:val="00FA52E1"/>
    <w:rsid w:val="00FA603D"/>
    <w:rsid w:val="00FA60D8"/>
    <w:rsid w:val="00FA6E00"/>
    <w:rsid w:val="00FA7CBA"/>
    <w:rsid w:val="00FA7E35"/>
    <w:rsid w:val="00FB104B"/>
    <w:rsid w:val="00FB13DA"/>
    <w:rsid w:val="00FB2410"/>
    <w:rsid w:val="00FB47BA"/>
    <w:rsid w:val="00FB5CE2"/>
    <w:rsid w:val="00FB683B"/>
    <w:rsid w:val="00FB7050"/>
    <w:rsid w:val="00FB7E52"/>
    <w:rsid w:val="00FC093E"/>
    <w:rsid w:val="00FC0C8D"/>
    <w:rsid w:val="00FC28E8"/>
    <w:rsid w:val="00FC3153"/>
    <w:rsid w:val="00FC39A9"/>
    <w:rsid w:val="00FC458E"/>
    <w:rsid w:val="00FC4C39"/>
    <w:rsid w:val="00FC6E35"/>
    <w:rsid w:val="00FC7BF7"/>
    <w:rsid w:val="00FD02CD"/>
    <w:rsid w:val="00FD112F"/>
    <w:rsid w:val="00FD39F1"/>
    <w:rsid w:val="00FD6123"/>
    <w:rsid w:val="00FD6CF1"/>
    <w:rsid w:val="00FD77E6"/>
    <w:rsid w:val="00FE19C5"/>
    <w:rsid w:val="00FE2190"/>
    <w:rsid w:val="00FE419B"/>
    <w:rsid w:val="00FE4456"/>
    <w:rsid w:val="00FE47F9"/>
    <w:rsid w:val="00FE57F0"/>
    <w:rsid w:val="00FE5AB4"/>
    <w:rsid w:val="00FF09BE"/>
    <w:rsid w:val="00FF140D"/>
    <w:rsid w:val="00FF1DDF"/>
    <w:rsid w:val="00FF26E2"/>
    <w:rsid w:val="00FF3F28"/>
    <w:rsid w:val="00FF4985"/>
    <w:rsid w:val="00FF6324"/>
    <w:rsid w:val="00FF6C1B"/>
    <w:rsid w:val="00FF7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BFEEEAF"/>
  <w15:docId w15:val="{2705E84E-8A5C-4753-946E-64D1C98FB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62626" w:themeColor="text2"/>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54" w:qFormat="1"/>
    <w:lsdException w:name="heading 1" w:uiPriority="1" w:qFormat="1"/>
    <w:lsdException w:name="heading 2" w:uiPriority="2" w:qFormat="1"/>
    <w:lsdException w:name="heading 3" w:uiPriority="3" w:qFormat="1"/>
    <w:lsdException w:name="heading 4" w:semiHidden="1" w:uiPriority="4" w:qFormat="1"/>
    <w:lsdException w:name="heading 5" w:semiHidden="1" w:uiPriority="5" w:qFormat="1"/>
    <w:lsdException w:name="heading 6" w:locked="1" w:semiHidden="1" w:uiPriority="9" w:qFormat="1"/>
    <w:lsdException w:name="heading 7" w:locked="1" w:semiHidden="1" w:uiPriority="9" w:qFormat="1"/>
    <w:lsdException w:name="heading 8" w:locked="1" w:semiHidden="1" w:uiPriority="9" w:qFormat="1"/>
    <w:lsdException w:name="heading 9" w:locked="1" w:semiHidden="1" w:uiPriority="6"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2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8" w:qFormat="1"/>
    <w:lsdException w:name="table of figures" w:semiHidden="1" w:unhideWhenUsed="1"/>
    <w:lsdException w:name="envelope address" w:semiHidden="1" w:unhideWhenUsed="1"/>
    <w:lsdException w:name="envelope return" w:semiHidden="1" w:unhideWhenUsed="1"/>
    <w:lsdException w:name="footnote reference" w:uiPriority="20"/>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uiPriority="9"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9" w:qFormat="1"/>
    <w:lsdException w:name="Quote" w:semiHidden="1"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7" w:qFormat="1"/>
    <w:lsdException w:name="Intense Emphasis" w:uiPriority="16"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4"/>
    <w:qFormat/>
    <w:rsid w:val="00AC26AF"/>
    <w:pPr>
      <w:spacing w:after="0" w:line="240" w:lineRule="auto"/>
    </w:pPr>
  </w:style>
  <w:style w:type="paragraph" w:styleId="Heading1">
    <w:name w:val="heading 1"/>
    <w:basedOn w:val="Normal"/>
    <w:next w:val="BodyParagraph"/>
    <w:link w:val="Heading1Char"/>
    <w:uiPriority w:val="1"/>
    <w:qFormat/>
    <w:rsid w:val="00322579"/>
    <w:pPr>
      <w:keepNext/>
      <w:keepLines/>
      <w:pageBreakBefore/>
      <w:numPr>
        <w:numId w:val="2"/>
      </w:numPr>
      <w:pBdr>
        <w:bottom w:val="single" w:sz="48" w:space="4" w:color="59595C" w:themeColor="text1" w:themeTint="E6"/>
      </w:pBdr>
      <w:spacing w:before="360" w:after="200"/>
      <w:ind w:left="0" w:firstLine="0"/>
      <w:outlineLvl w:val="0"/>
    </w:pPr>
    <w:rPr>
      <w:rFonts w:asciiTheme="majorHAnsi" w:eastAsiaTheme="majorEastAsia" w:hAnsiTheme="majorHAnsi" w:cstheme="majorBidi"/>
      <w:b/>
      <w:bCs/>
      <w:caps/>
      <w:color w:val="F68B1F" w:themeColor="background2"/>
      <w:spacing w:val="20"/>
      <w:sz w:val="36"/>
      <w:szCs w:val="28"/>
    </w:rPr>
  </w:style>
  <w:style w:type="paragraph" w:styleId="Heading2">
    <w:name w:val="heading 2"/>
    <w:basedOn w:val="Heading1"/>
    <w:next w:val="BodyParagraph"/>
    <w:link w:val="Heading2Char"/>
    <w:uiPriority w:val="2"/>
    <w:qFormat/>
    <w:rsid w:val="00585414"/>
    <w:pPr>
      <w:pageBreakBefore w:val="0"/>
      <w:numPr>
        <w:ilvl w:val="1"/>
      </w:numPr>
      <w:pBdr>
        <w:bottom w:val="none" w:sz="0" w:space="0" w:color="auto"/>
      </w:pBdr>
      <w:spacing w:before="240" w:after="160"/>
      <w:ind w:left="0" w:firstLine="0"/>
      <w:outlineLvl w:val="1"/>
    </w:pPr>
    <w:rPr>
      <w:bCs w:val="0"/>
      <w:color w:val="262626" w:themeColor="text2"/>
      <w:sz w:val="32"/>
      <w:szCs w:val="26"/>
    </w:rPr>
  </w:style>
  <w:style w:type="paragraph" w:styleId="Heading3">
    <w:name w:val="heading 3"/>
    <w:basedOn w:val="Heading2"/>
    <w:next w:val="BodyParagraph"/>
    <w:link w:val="Heading3Char"/>
    <w:uiPriority w:val="3"/>
    <w:qFormat/>
    <w:rsid w:val="00585414"/>
    <w:pPr>
      <w:numPr>
        <w:ilvl w:val="2"/>
      </w:numPr>
      <w:spacing w:before="200" w:after="120"/>
      <w:ind w:left="0" w:firstLine="0"/>
      <w:outlineLvl w:val="2"/>
    </w:pPr>
    <w:rPr>
      <w:bCs/>
      <w:caps w:val="0"/>
      <w:noProof/>
      <w:spacing w:val="0"/>
      <w:sz w:val="28"/>
    </w:rPr>
  </w:style>
  <w:style w:type="paragraph" w:styleId="Heading4">
    <w:name w:val="heading 4"/>
    <w:basedOn w:val="Normal"/>
    <w:next w:val="BodyParagraph"/>
    <w:link w:val="Heading4Char"/>
    <w:uiPriority w:val="4"/>
    <w:qFormat/>
    <w:rsid w:val="00585414"/>
    <w:pPr>
      <w:keepNext/>
      <w:keepLines/>
      <w:spacing w:before="200" w:after="120"/>
      <w:outlineLvl w:val="3"/>
    </w:pPr>
    <w:rPr>
      <w:rFonts w:asciiTheme="majorHAnsi" w:eastAsiaTheme="majorEastAsia" w:hAnsiTheme="majorHAnsi" w:cstheme="majorBidi"/>
      <w:b/>
      <w:bCs/>
      <w:i/>
      <w:iCs/>
      <w:sz w:val="24"/>
    </w:rPr>
  </w:style>
  <w:style w:type="paragraph" w:styleId="Heading5">
    <w:name w:val="heading 5"/>
    <w:basedOn w:val="Heading4"/>
    <w:next w:val="BodyParagraph"/>
    <w:link w:val="Heading5Char"/>
    <w:uiPriority w:val="5"/>
    <w:qFormat/>
    <w:rsid w:val="009721FB"/>
    <w:pPr>
      <w:spacing w:after="80" w:line="276" w:lineRule="auto"/>
      <w:outlineLvl w:val="4"/>
    </w:pPr>
    <w:rPr>
      <w:b w:val="0"/>
      <w:i w:val="0"/>
      <w:color w:val="006FA1" w:themeColor="accent1"/>
    </w:rPr>
  </w:style>
  <w:style w:type="paragraph" w:styleId="Heading9">
    <w:name w:val="heading 9"/>
    <w:basedOn w:val="Heading1"/>
    <w:next w:val="BodyParagraph"/>
    <w:link w:val="Heading9Char"/>
    <w:uiPriority w:val="6"/>
    <w:qFormat/>
    <w:locked/>
    <w:rsid w:val="00241FB4"/>
    <w:pPr>
      <w:numPr>
        <w:numId w:val="3"/>
      </w:numPr>
      <w:outlineLvl w:val="8"/>
    </w:pPr>
    <w:rPr>
      <w:bCs w:val="0"/>
      <w:iCs/>
      <w:color w:val="262626" w:themeColor="tex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F769BA"/>
    <w:pPr>
      <w:spacing w:after="0" w:line="240" w:lineRule="auto"/>
    </w:pPr>
    <w:rPr>
      <w:rFonts w:ascii="Arial" w:hAnsi="Arial"/>
    </w:rPr>
  </w:style>
  <w:style w:type="character" w:customStyle="1" w:styleId="Heading1Char">
    <w:name w:val="Heading 1 Char"/>
    <w:basedOn w:val="DefaultParagraphFont"/>
    <w:link w:val="Heading1"/>
    <w:uiPriority w:val="1"/>
    <w:rsid w:val="00322579"/>
    <w:rPr>
      <w:rFonts w:asciiTheme="majorHAnsi" w:eastAsiaTheme="majorEastAsia" w:hAnsiTheme="majorHAnsi" w:cstheme="majorBidi"/>
      <w:b/>
      <w:bCs/>
      <w:caps/>
      <w:color w:val="F68B1F" w:themeColor="background2"/>
      <w:spacing w:val="20"/>
      <w:sz w:val="36"/>
      <w:szCs w:val="28"/>
    </w:rPr>
  </w:style>
  <w:style w:type="paragraph" w:styleId="Header">
    <w:name w:val="header"/>
    <w:basedOn w:val="Normal"/>
    <w:link w:val="HeaderChar"/>
    <w:uiPriority w:val="99"/>
    <w:semiHidden/>
    <w:rsid w:val="00F769BA"/>
    <w:pPr>
      <w:tabs>
        <w:tab w:val="center" w:pos="4680"/>
        <w:tab w:val="right" w:pos="9360"/>
      </w:tabs>
    </w:pPr>
    <w:rPr>
      <w:color w:val="757578" w:themeColor="text1" w:themeTint="BF"/>
      <w:sz w:val="18"/>
    </w:rPr>
  </w:style>
  <w:style w:type="character" w:customStyle="1" w:styleId="HeaderChar">
    <w:name w:val="Header Char"/>
    <w:basedOn w:val="DefaultParagraphFont"/>
    <w:link w:val="Header"/>
    <w:uiPriority w:val="99"/>
    <w:semiHidden/>
    <w:rsid w:val="00DB42AF"/>
    <w:rPr>
      <w:rFonts w:ascii="Arial" w:hAnsi="Arial"/>
      <w:color w:val="757578" w:themeColor="text1" w:themeTint="BF"/>
      <w:sz w:val="18"/>
    </w:rPr>
  </w:style>
  <w:style w:type="paragraph" w:styleId="Footer">
    <w:name w:val="footer"/>
    <w:basedOn w:val="Normal"/>
    <w:link w:val="FooterChar"/>
    <w:uiPriority w:val="99"/>
    <w:semiHidden/>
    <w:rsid w:val="00F769BA"/>
    <w:pPr>
      <w:tabs>
        <w:tab w:val="center" w:pos="4680"/>
        <w:tab w:val="right" w:pos="9360"/>
      </w:tabs>
    </w:pPr>
    <w:rPr>
      <w:color w:val="757578" w:themeColor="text1" w:themeTint="BF"/>
      <w:sz w:val="18"/>
    </w:rPr>
  </w:style>
  <w:style w:type="character" w:customStyle="1" w:styleId="FooterChar">
    <w:name w:val="Footer Char"/>
    <w:basedOn w:val="DefaultParagraphFont"/>
    <w:link w:val="Footer"/>
    <w:uiPriority w:val="99"/>
    <w:semiHidden/>
    <w:rsid w:val="00DB42AF"/>
    <w:rPr>
      <w:rFonts w:ascii="Arial" w:hAnsi="Arial"/>
      <w:color w:val="757578" w:themeColor="text1" w:themeTint="BF"/>
      <w:sz w:val="18"/>
    </w:rPr>
  </w:style>
  <w:style w:type="table" w:styleId="TableGrid">
    <w:name w:val="Table Grid"/>
    <w:basedOn w:val="TableNormal"/>
    <w:uiPriority w:val="59"/>
    <w:rsid w:val="00F769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769BA"/>
    <w:rPr>
      <w:rFonts w:ascii="Tahoma" w:hAnsi="Tahoma" w:cs="Tahoma"/>
      <w:sz w:val="16"/>
      <w:szCs w:val="16"/>
    </w:rPr>
  </w:style>
  <w:style w:type="character" w:customStyle="1" w:styleId="BalloonTextChar">
    <w:name w:val="Balloon Text Char"/>
    <w:basedOn w:val="DefaultParagraphFont"/>
    <w:link w:val="BalloonText"/>
    <w:uiPriority w:val="99"/>
    <w:semiHidden/>
    <w:rsid w:val="00F769BA"/>
    <w:rPr>
      <w:rFonts w:ascii="Tahoma" w:hAnsi="Tahoma" w:cs="Tahoma"/>
      <w:color w:val="48484A" w:themeColor="text1"/>
      <w:sz w:val="16"/>
      <w:szCs w:val="16"/>
    </w:rPr>
  </w:style>
  <w:style w:type="character" w:styleId="PlaceholderText">
    <w:name w:val="Placeholder Text"/>
    <w:basedOn w:val="DefaultParagraphFont"/>
    <w:uiPriority w:val="99"/>
    <w:semiHidden/>
    <w:rsid w:val="00F769BA"/>
    <w:rPr>
      <w:color w:val="808080"/>
    </w:rPr>
  </w:style>
  <w:style w:type="character" w:customStyle="1" w:styleId="Heading2Char">
    <w:name w:val="Heading 2 Char"/>
    <w:basedOn w:val="DefaultParagraphFont"/>
    <w:link w:val="Heading2"/>
    <w:uiPriority w:val="2"/>
    <w:rsid w:val="00585414"/>
    <w:rPr>
      <w:rFonts w:asciiTheme="majorHAnsi" w:eastAsiaTheme="majorEastAsia" w:hAnsiTheme="majorHAnsi" w:cstheme="majorBidi"/>
      <w:b/>
      <w:caps/>
      <w:color w:val="262626" w:themeColor="text2"/>
      <w:spacing w:val="20"/>
      <w:sz w:val="32"/>
      <w:szCs w:val="26"/>
    </w:rPr>
  </w:style>
  <w:style w:type="character" w:customStyle="1" w:styleId="Heading3Char">
    <w:name w:val="Heading 3 Char"/>
    <w:basedOn w:val="DefaultParagraphFont"/>
    <w:link w:val="Heading3"/>
    <w:uiPriority w:val="3"/>
    <w:rsid w:val="00585414"/>
    <w:rPr>
      <w:rFonts w:asciiTheme="majorHAnsi" w:eastAsiaTheme="majorEastAsia" w:hAnsiTheme="majorHAnsi" w:cstheme="majorBidi"/>
      <w:b/>
      <w:bCs/>
      <w:noProof/>
      <w:color w:val="262626" w:themeColor="text2"/>
      <w:sz w:val="28"/>
      <w:szCs w:val="26"/>
    </w:rPr>
  </w:style>
  <w:style w:type="paragraph" w:customStyle="1" w:styleId="Tasks">
    <w:name w:val="Tasks"/>
    <w:basedOn w:val="Heading5"/>
    <w:next w:val="BodyParagraph"/>
    <w:uiPriority w:val="10"/>
    <w:qFormat/>
    <w:rsid w:val="00FD112F"/>
    <w:pPr>
      <w:numPr>
        <w:numId w:val="4"/>
      </w:numPr>
      <w:spacing w:before="240"/>
      <w:ind w:left="0" w:firstLine="0"/>
    </w:pPr>
    <w:rPr>
      <w:b/>
      <w:color w:val="262626" w:themeColor="text2"/>
      <w:sz w:val="22"/>
    </w:rPr>
  </w:style>
  <w:style w:type="character" w:styleId="Hyperlink">
    <w:name w:val="Hyperlink"/>
    <w:basedOn w:val="DefaultParagraphFont"/>
    <w:uiPriority w:val="99"/>
    <w:unhideWhenUsed/>
    <w:rsid w:val="00F769BA"/>
    <w:rPr>
      <w:color w:val="48484A" w:themeColor="hyperlink"/>
      <w:u w:val="single"/>
    </w:rPr>
  </w:style>
  <w:style w:type="paragraph" w:styleId="TOC1">
    <w:name w:val="toc 1"/>
    <w:basedOn w:val="Normal"/>
    <w:next w:val="Normal"/>
    <w:autoRedefine/>
    <w:uiPriority w:val="39"/>
    <w:rsid w:val="00585414"/>
    <w:pPr>
      <w:tabs>
        <w:tab w:val="right" w:leader="dot" w:pos="6480"/>
      </w:tabs>
      <w:spacing w:after="100"/>
      <w:ind w:left="360" w:right="720" w:hanging="360"/>
    </w:pPr>
    <w:rPr>
      <w:b/>
      <w:caps/>
      <w:sz w:val="20"/>
    </w:rPr>
  </w:style>
  <w:style w:type="paragraph" w:styleId="TOC2">
    <w:name w:val="toc 2"/>
    <w:basedOn w:val="Normal"/>
    <w:next w:val="Normal"/>
    <w:autoRedefine/>
    <w:uiPriority w:val="39"/>
    <w:rsid w:val="00585414"/>
    <w:pPr>
      <w:tabs>
        <w:tab w:val="right" w:leader="dot" w:pos="6480"/>
      </w:tabs>
      <w:spacing w:after="100"/>
      <w:ind w:left="720" w:right="720" w:hanging="360"/>
    </w:pPr>
    <w:rPr>
      <w:caps/>
      <w:sz w:val="18"/>
    </w:rPr>
  </w:style>
  <w:style w:type="paragraph" w:styleId="TOC3">
    <w:name w:val="toc 3"/>
    <w:basedOn w:val="Normal"/>
    <w:next w:val="Normal"/>
    <w:autoRedefine/>
    <w:uiPriority w:val="39"/>
    <w:rsid w:val="009721FB"/>
    <w:pPr>
      <w:tabs>
        <w:tab w:val="right" w:leader="dot" w:pos="6480"/>
      </w:tabs>
      <w:spacing w:after="100"/>
      <w:ind w:left="720" w:right="720"/>
    </w:pPr>
    <w:rPr>
      <w:caps/>
      <w:sz w:val="18"/>
    </w:rPr>
  </w:style>
  <w:style w:type="paragraph" w:styleId="Caption">
    <w:name w:val="caption"/>
    <w:basedOn w:val="Normal"/>
    <w:next w:val="Normal"/>
    <w:link w:val="CaptionChar"/>
    <w:uiPriority w:val="18"/>
    <w:qFormat/>
    <w:rsid w:val="00585414"/>
    <w:pPr>
      <w:keepNext/>
      <w:spacing w:before="200" w:after="60"/>
    </w:pPr>
    <w:rPr>
      <w:b/>
      <w:bCs/>
      <w:caps/>
      <w:sz w:val="20"/>
      <w:szCs w:val="18"/>
    </w:rPr>
  </w:style>
  <w:style w:type="paragraph" w:styleId="TableofFigures">
    <w:name w:val="table of figures"/>
    <w:basedOn w:val="Normal"/>
    <w:next w:val="Normal"/>
    <w:uiPriority w:val="99"/>
    <w:rsid w:val="002421F0"/>
    <w:pPr>
      <w:ind w:left="360" w:right="720" w:hanging="360"/>
    </w:pPr>
    <w:rPr>
      <w:b/>
      <w:caps/>
      <w:sz w:val="16"/>
    </w:rPr>
  </w:style>
  <w:style w:type="paragraph" w:styleId="ListParagraph">
    <w:name w:val="List Paragraph"/>
    <w:basedOn w:val="Normal"/>
    <w:link w:val="ListParagraphChar"/>
    <w:uiPriority w:val="19"/>
    <w:qFormat/>
    <w:rsid w:val="00E1416E"/>
    <w:pPr>
      <w:numPr>
        <w:numId w:val="8"/>
      </w:numPr>
      <w:spacing w:before="120" w:after="120" w:line="300" w:lineRule="atLeast"/>
    </w:pPr>
  </w:style>
  <w:style w:type="paragraph" w:customStyle="1" w:styleId="TableListBullet">
    <w:name w:val="Table List Bullet"/>
    <w:basedOn w:val="ListParagraph"/>
    <w:link w:val="TableListBulletChar"/>
    <w:uiPriority w:val="15"/>
    <w:qFormat/>
    <w:rsid w:val="00781F1B"/>
    <w:pPr>
      <w:numPr>
        <w:numId w:val="6"/>
      </w:numPr>
    </w:pPr>
    <w:rPr>
      <w:rFonts w:cs="Arial"/>
      <w:sz w:val="20"/>
      <w:szCs w:val="18"/>
    </w:rPr>
  </w:style>
  <w:style w:type="character" w:customStyle="1" w:styleId="ListParagraphChar">
    <w:name w:val="List Paragraph Char"/>
    <w:basedOn w:val="DefaultParagraphFont"/>
    <w:link w:val="ListParagraph"/>
    <w:uiPriority w:val="19"/>
    <w:rsid w:val="00E1416E"/>
  </w:style>
  <w:style w:type="character" w:customStyle="1" w:styleId="TableListBulletChar">
    <w:name w:val="Table List Bullet Char"/>
    <w:basedOn w:val="ListParagraphChar"/>
    <w:link w:val="TableListBullet"/>
    <w:uiPriority w:val="15"/>
    <w:rsid w:val="00781F1B"/>
    <w:rPr>
      <w:rFonts w:cs="Arial"/>
      <w:noProof/>
      <w:sz w:val="20"/>
      <w:szCs w:val="18"/>
    </w:rPr>
  </w:style>
  <w:style w:type="paragraph" w:customStyle="1" w:styleId="TableBodyNarrow">
    <w:name w:val="Table Body (Narrow)"/>
    <w:basedOn w:val="Normal"/>
    <w:uiPriority w:val="14"/>
    <w:qFormat/>
    <w:rsid w:val="00781F1B"/>
    <w:rPr>
      <w:sz w:val="20"/>
    </w:rPr>
  </w:style>
  <w:style w:type="character" w:customStyle="1" w:styleId="NoSpacingChar">
    <w:name w:val="No Spacing Char"/>
    <w:basedOn w:val="DefaultParagraphFont"/>
    <w:link w:val="NoSpacing"/>
    <w:uiPriority w:val="1"/>
    <w:semiHidden/>
    <w:rsid w:val="00F769BA"/>
    <w:rPr>
      <w:rFonts w:ascii="Arial" w:hAnsi="Arial"/>
    </w:rPr>
  </w:style>
  <w:style w:type="paragraph" w:customStyle="1" w:styleId="TableCaption">
    <w:name w:val="Table Caption"/>
    <w:basedOn w:val="Caption"/>
    <w:link w:val="TableCaptionChar"/>
    <w:uiPriority w:val="35"/>
    <w:semiHidden/>
    <w:rsid w:val="00026CD6"/>
  </w:style>
  <w:style w:type="character" w:customStyle="1" w:styleId="CaptionChar">
    <w:name w:val="Caption Char"/>
    <w:basedOn w:val="DefaultParagraphFont"/>
    <w:link w:val="Caption"/>
    <w:uiPriority w:val="18"/>
    <w:rsid w:val="00585414"/>
    <w:rPr>
      <w:rFonts w:ascii="Arial" w:hAnsi="Arial"/>
      <w:b/>
      <w:bCs/>
      <w:caps/>
      <w:color w:val="262626" w:themeColor="text2"/>
      <w:sz w:val="20"/>
      <w:szCs w:val="18"/>
    </w:rPr>
  </w:style>
  <w:style w:type="character" w:customStyle="1" w:styleId="TableCaptionChar">
    <w:name w:val="Table Caption Char"/>
    <w:basedOn w:val="CaptionChar"/>
    <w:link w:val="TableCaption"/>
    <w:uiPriority w:val="35"/>
    <w:semiHidden/>
    <w:rsid w:val="00DB42AF"/>
    <w:rPr>
      <w:rFonts w:ascii="Arial" w:hAnsi="Arial"/>
      <w:b/>
      <w:bCs/>
      <w:caps/>
      <w:color w:val="48484A" w:themeColor="text1"/>
      <w:sz w:val="20"/>
      <w:szCs w:val="18"/>
    </w:rPr>
  </w:style>
  <w:style w:type="paragraph" w:customStyle="1" w:styleId="Items">
    <w:name w:val="Items"/>
    <w:basedOn w:val="Tasks"/>
    <w:next w:val="BodyParagraph"/>
    <w:uiPriority w:val="11"/>
    <w:qFormat/>
    <w:rsid w:val="000356E7"/>
    <w:pPr>
      <w:numPr>
        <w:numId w:val="5"/>
      </w:numPr>
      <w:ind w:left="0" w:firstLine="0"/>
    </w:pPr>
  </w:style>
  <w:style w:type="character" w:styleId="Emphasis">
    <w:name w:val="Emphasis"/>
    <w:basedOn w:val="DefaultParagraphFont"/>
    <w:uiPriority w:val="20"/>
    <w:qFormat/>
    <w:rsid w:val="00585414"/>
    <w:rPr>
      <w:rFonts w:ascii="Arial" w:hAnsi="Arial"/>
      <w:b/>
      <w:i w:val="0"/>
      <w:iCs/>
      <w:caps/>
      <w:smallCaps w:val="0"/>
      <w:color w:val="262626" w:themeColor="text2"/>
      <w:sz w:val="22"/>
    </w:rPr>
  </w:style>
  <w:style w:type="character" w:styleId="SubtleEmphasis">
    <w:name w:val="Subtle Emphasis"/>
    <w:basedOn w:val="DefaultParagraphFont"/>
    <w:uiPriority w:val="17"/>
    <w:qFormat/>
    <w:rsid w:val="00585414"/>
    <w:rPr>
      <w:rFonts w:ascii="Arial" w:hAnsi="Arial"/>
      <w:i/>
      <w:iCs/>
      <w:color w:val="262626" w:themeColor="text2"/>
      <w:sz w:val="22"/>
    </w:rPr>
  </w:style>
  <w:style w:type="paragraph" w:styleId="ListBullet">
    <w:name w:val="List Bullet"/>
    <w:basedOn w:val="ListParagraph"/>
    <w:uiPriority w:val="7"/>
    <w:qFormat/>
    <w:rsid w:val="00DD3AD6"/>
  </w:style>
  <w:style w:type="paragraph" w:styleId="ListBullet2">
    <w:name w:val="List Bullet 2"/>
    <w:basedOn w:val="Normal"/>
    <w:uiPriority w:val="8"/>
    <w:qFormat/>
    <w:rsid w:val="00F769BA"/>
    <w:pPr>
      <w:numPr>
        <w:ilvl w:val="1"/>
        <w:numId w:val="8"/>
      </w:numPr>
      <w:spacing w:before="120" w:after="120" w:line="300" w:lineRule="atLeast"/>
      <w:contextualSpacing/>
    </w:pPr>
  </w:style>
  <w:style w:type="paragraph" w:styleId="ListBullet3">
    <w:name w:val="List Bullet 3"/>
    <w:basedOn w:val="Normal"/>
    <w:uiPriority w:val="9"/>
    <w:qFormat/>
    <w:rsid w:val="00F769BA"/>
    <w:pPr>
      <w:numPr>
        <w:ilvl w:val="2"/>
        <w:numId w:val="8"/>
      </w:numPr>
      <w:spacing w:before="120" w:after="120" w:line="300" w:lineRule="atLeast"/>
      <w:contextualSpacing/>
    </w:pPr>
  </w:style>
  <w:style w:type="numbering" w:customStyle="1" w:styleId="ListBullets">
    <w:name w:val="ListBullets"/>
    <w:uiPriority w:val="99"/>
    <w:rsid w:val="00F769BA"/>
    <w:pPr>
      <w:numPr>
        <w:numId w:val="1"/>
      </w:numPr>
    </w:pPr>
  </w:style>
  <w:style w:type="paragraph" w:styleId="FootnoteText">
    <w:name w:val="footnote text"/>
    <w:basedOn w:val="Normal"/>
    <w:link w:val="FootnoteTextChar"/>
    <w:uiPriority w:val="21"/>
    <w:unhideWhenUsed/>
    <w:rsid w:val="00F769BA"/>
    <w:rPr>
      <w:sz w:val="20"/>
      <w:szCs w:val="20"/>
    </w:rPr>
  </w:style>
  <w:style w:type="character" w:customStyle="1" w:styleId="FootnoteTextChar">
    <w:name w:val="Footnote Text Char"/>
    <w:basedOn w:val="DefaultParagraphFont"/>
    <w:link w:val="FootnoteText"/>
    <w:uiPriority w:val="21"/>
    <w:rsid w:val="00F769BA"/>
    <w:rPr>
      <w:rFonts w:ascii="Arial" w:hAnsi="Arial"/>
      <w:color w:val="48484A" w:themeColor="text1"/>
      <w:sz w:val="20"/>
      <w:szCs w:val="20"/>
    </w:rPr>
  </w:style>
  <w:style w:type="character" w:styleId="FootnoteReference">
    <w:name w:val="footnote reference"/>
    <w:basedOn w:val="DefaultParagraphFont"/>
    <w:uiPriority w:val="20"/>
    <w:unhideWhenUsed/>
    <w:rsid w:val="00585414"/>
    <w:rPr>
      <w:rFonts w:ascii="Arial" w:hAnsi="Arial"/>
      <w:color w:val="262626" w:themeColor="text2"/>
      <w:vertAlign w:val="superscript"/>
    </w:rPr>
  </w:style>
  <w:style w:type="numbering" w:customStyle="1" w:styleId="ListBullets1">
    <w:name w:val="ListBullets1"/>
    <w:uiPriority w:val="99"/>
    <w:rsid w:val="00F769BA"/>
  </w:style>
  <w:style w:type="character" w:customStyle="1" w:styleId="Heading9Char">
    <w:name w:val="Heading 9 Char"/>
    <w:basedOn w:val="DefaultParagraphFont"/>
    <w:link w:val="Heading9"/>
    <w:uiPriority w:val="6"/>
    <w:rsid w:val="00241FB4"/>
    <w:rPr>
      <w:rFonts w:asciiTheme="majorHAnsi" w:eastAsiaTheme="majorEastAsia" w:hAnsiTheme="majorHAnsi" w:cstheme="majorBidi"/>
      <w:b/>
      <w:iCs/>
      <w:caps/>
      <w:spacing w:val="20"/>
      <w:sz w:val="36"/>
      <w:szCs w:val="20"/>
    </w:rPr>
  </w:style>
  <w:style w:type="character" w:styleId="Strong">
    <w:name w:val="Strong"/>
    <w:basedOn w:val="DefaultParagraphFont"/>
    <w:uiPriority w:val="22"/>
    <w:semiHidden/>
    <w:qFormat/>
    <w:rsid w:val="00F769BA"/>
    <w:rPr>
      <w:rFonts w:ascii="Arial" w:hAnsi="Arial"/>
      <w:b/>
      <w:bCs/>
      <w:color w:val="48484A" w:themeColor="text1"/>
    </w:rPr>
  </w:style>
  <w:style w:type="character" w:customStyle="1" w:styleId="Heading4Char">
    <w:name w:val="Heading 4 Char"/>
    <w:basedOn w:val="DefaultParagraphFont"/>
    <w:link w:val="Heading4"/>
    <w:uiPriority w:val="4"/>
    <w:rsid w:val="00585414"/>
    <w:rPr>
      <w:rFonts w:asciiTheme="majorHAnsi" w:eastAsiaTheme="majorEastAsia" w:hAnsiTheme="majorHAnsi" w:cstheme="majorBidi"/>
      <w:b/>
      <w:bCs/>
      <w:i/>
      <w:iCs/>
      <w:color w:val="262626" w:themeColor="text2"/>
      <w:sz w:val="24"/>
    </w:rPr>
  </w:style>
  <w:style w:type="paragraph" w:customStyle="1" w:styleId="BodyParagraph">
    <w:name w:val="Body Paragraph"/>
    <w:basedOn w:val="Normal"/>
    <w:link w:val="BodyParagraphChar"/>
    <w:qFormat/>
    <w:rsid w:val="00182163"/>
    <w:pPr>
      <w:spacing w:before="120" w:after="120" w:line="300" w:lineRule="atLeast"/>
    </w:pPr>
  </w:style>
  <w:style w:type="character" w:customStyle="1" w:styleId="BodyParagraphChar">
    <w:name w:val="Body Paragraph Char"/>
    <w:basedOn w:val="DefaultParagraphFont"/>
    <w:link w:val="BodyParagraph"/>
    <w:rsid w:val="00182163"/>
    <w:rPr>
      <w:rFonts w:ascii="Arial" w:hAnsi="Arial"/>
      <w:color w:val="262626" w:themeColor="text2"/>
    </w:rPr>
  </w:style>
  <w:style w:type="table" w:customStyle="1" w:styleId="BandedBlue">
    <w:name w:val="Banded (Blue)"/>
    <w:basedOn w:val="TableNormal"/>
    <w:uiPriority w:val="99"/>
    <w:rsid w:val="003D1091"/>
    <w:pPr>
      <w:spacing w:after="0" w:line="240" w:lineRule="auto"/>
      <w:jc w:val="right"/>
    </w:pPr>
    <w:rPr>
      <w:rFonts w:ascii="Arial" w:hAnsi="Arial"/>
      <w:sz w:val="20"/>
    </w:rPr>
    <w:tblPr>
      <w:tblStyleRowBandSize w:val="1"/>
      <w:tblBorders>
        <w:bottom w:val="single" w:sz="4" w:space="0" w:color="006FA1" w:themeColor="accent1"/>
      </w:tblBorders>
    </w:tblPr>
    <w:tcPr>
      <w:vAlign w:val="center"/>
    </w:tcPr>
    <w:tblStylePr w:type="firstRow">
      <w:pPr>
        <w:wordWrap/>
        <w:contextualSpacing w:val="0"/>
      </w:pPr>
      <w:rPr>
        <w:rFonts w:ascii="Arial" w:hAnsi="Arial"/>
        <w:b/>
        <w:sz w:val="20"/>
      </w:rPr>
      <w:tblPr/>
      <w:tcPr>
        <w:tcBorders>
          <w:top w:val="single" w:sz="18" w:space="0" w:color="006FA1" w:themeColor="accent1"/>
        </w:tcBorders>
      </w:tcPr>
    </w:tblStylePr>
    <w:tblStylePr w:type="firstCol">
      <w:pPr>
        <w:jc w:val="left"/>
      </w:pPr>
      <w:rPr>
        <w:rFonts w:ascii="Arial" w:hAnsi="Arial"/>
        <w:sz w:val="20"/>
      </w:rPr>
    </w:tblStylePr>
    <w:tblStylePr w:type="band1Horz">
      <w:tblPr/>
      <w:tcPr>
        <w:shd w:val="clear" w:color="auto" w:fill="ECECEC" w:themeFill="text1" w:themeFillTint="1A"/>
      </w:tcPr>
    </w:tblStylePr>
  </w:style>
  <w:style w:type="table" w:customStyle="1" w:styleId="BandedOrange">
    <w:name w:val="Banded (Orange)"/>
    <w:basedOn w:val="TableNormal"/>
    <w:uiPriority w:val="99"/>
    <w:rsid w:val="003D1091"/>
    <w:pPr>
      <w:spacing w:after="0" w:line="240" w:lineRule="auto"/>
      <w:jc w:val="right"/>
    </w:pPr>
    <w:rPr>
      <w:rFonts w:ascii="Arial" w:hAnsi="Arial"/>
      <w:sz w:val="20"/>
    </w:rPr>
    <w:tblPr>
      <w:tblStyleRowBandSize w:val="1"/>
      <w:tblBorders>
        <w:bottom w:val="single" w:sz="4" w:space="0" w:color="F68B1F" w:themeColor="background2"/>
      </w:tblBorders>
    </w:tblPr>
    <w:tcPr>
      <w:vAlign w:val="center"/>
    </w:tcPr>
    <w:tblStylePr w:type="firstRow">
      <w:pPr>
        <w:wordWrap/>
        <w:contextualSpacing w:val="0"/>
      </w:pPr>
      <w:rPr>
        <w:rFonts w:ascii="Arial" w:hAnsi="Arial"/>
        <w:b/>
        <w:caps w:val="0"/>
        <w:smallCaps w:val="0"/>
        <w:sz w:val="20"/>
      </w:rPr>
      <w:tblPr/>
      <w:tcPr>
        <w:tcBorders>
          <w:top w:val="single" w:sz="18" w:space="0" w:color="F68B1F" w:themeColor="background2"/>
          <w:left w:val="nil"/>
          <w:bottom w:val="nil"/>
          <w:right w:val="nil"/>
          <w:insideH w:val="nil"/>
          <w:insideV w:val="nil"/>
          <w:tl2br w:val="nil"/>
          <w:tr2bl w:val="nil"/>
        </w:tcBorders>
      </w:tcPr>
    </w:tblStylePr>
    <w:tblStylePr w:type="firstCol">
      <w:pPr>
        <w:jc w:val="left"/>
      </w:pPr>
    </w:tblStylePr>
    <w:tblStylePr w:type="band1Horz">
      <w:tblPr/>
      <w:tcPr>
        <w:shd w:val="clear" w:color="auto" w:fill="ECECEC" w:themeFill="text1" w:themeFillTint="1A"/>
      </w:tcPr>
    </w:tblStylePr>
  </w:style>
  <w:style w:type="table" w:customStyle="1" w:styleId="BandedRSGBlack">
    <w:name w:val="Banded (RSG Black)"/>
    <w:basedOn w:val="TableNormal"/>
    <w:uiPriority w:val="99"/>
    <w:rsid w:val="003D1091"/>
    <w:pPr>
      <w:spacing w:after="0" w:line="240" w:lineRule="auto"/>
      <w:jc w:val="right"/>
    </w:pPr>
    <w:rPr>
      <w:rFonts w:ascii="Arial" w:hAnsi="Arial"/>
      <w:sz w:val="20"/>
    </w:rPr>
    <w:tblPr>
      <w:tblStyleRowBandSize w:val="1"/>
      <w:tblBorders>
        <w:top w:val="single" w:sz="4" w:space="0" w:color="48484A" w:themeColor="text1"/>
        <w:bottom w:val="single" w:sz="4" w:space="0" w:color="48484A" w:themeColor="text1"/>
      </w:tblBorders>
    </w:tblPr>
    <w:tcPr>
      <w:vAlign w:val="center"/>
    </w:tcPr>
    <w:tblStylePr w:type="firstRow">
      <w:pPr>
        <w:wordWrap/>
        <w:contextualSpacing w:val="0"/>
      </w:pPr>
      <w:rPr>
        <w:rFonts w:ascii="Arial" w:hAnsi="Arial"/>
        <w:b/>
        <w:sz w:val="20"/>
      </w:rPr>
      <w:tblPr/>
      <w:tcPr>
        <w:tcBorders>
          <w:top w:val="single" w:sz="18" w:space="0" w:color="48484A" w:themeColor="text1"/>
        </w:tcBorders>
      </w:tcPr>
    </w:tblStylePr>
    <w:tblStylePr w:type="firstCol">
      <w:pPr>
        <w:jc w:val="left"/>
      </w:pPr>
    </w:tblStylePr>
    <w:tblStylePr w:type="band1Horz">
      <w:tblPr/>
      <w:tcPr>
        <w:shd w:val="clear" w:color="auto" w:fill="ECECEC" w:themeFill="text1" w:themeFillTint="1A"/>
      </w:tcPr>
    </w:tblStylePr>
  </w:style>
  <w:style w:type="table" w:customStyle="1" w:styleId="BlueCentered">
    <w:name w:val="Blue (Centered)"/>
    <w:basedOn w:val="TableNormal"/>
    <w:uiPriority w:val="99"/>
    <w:rsid w:val="00A1027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noWrap/>
      <w:tcMar>
        <w:left w:w="0" w:type="dxa"/>
        <w:right w:w="0" w:type="dxa"/>
      </w:tcMar>
      <w:vAlign w:val="bottom"/>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lastRow">
      <w:tblPr/>
      <w:tcPr>
        <w:tcBorders>
          <w:top w:val="nil"/>
          <w:left w:val="nil"/>
          <w:bottom w:val="single" w:sz="12" w:space="0" w:color="48484A" w:themeColor="text1"/>
          <w:right w:val="nil"/>
          <w:insideH w:val="nil"/>
          <w:insideV w:val="nil"/>
          <w:tl2br w:val="nil"/>
          <w:tr2bl w:val="nil"/>
        </w:tcBorders>
      </w:tcPr>
    </w:tblStylePr>
    <w:tblStylePr w:type="lastCol">
      <w:pPr>
        <w:wordWrap/>
        <w:spacing w:beforeLines="0" w:before="0" w:beforeAutospacing="0" w:afterLines="0" w:after="0" w:afterAutospacing="0" w:line="240" w:lineRule="auto"/>
        <w:contextualSpacing w:val="0"/>
      </w:pPr>
      <w:rPr>
        <w:rFonts w:ascii="Arial" w:hAnsi="Arial"/>
        <w:sz w:val="20"/>
      </w:rPr>
    </w:tblStylePr>
  </w:style>
  <w:style w:type="table" w:customStyle="1" w:styleId="BlueFirstColumnLeft">
    <w:name w:val="Blue (First Column Left)"/>
    <w:basedOn w:val="TableNormal"/>
    <w:uiPriority w:val="99"/>
    <w:rsid w:val="00A1027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table" w:customStyle="1" w:styleId="BlueRight">
    <w:name w:val="Blue (Right)"/>
    <w:basedOn w:val="TableNormal"/>
    <w:uiPriority w:val="99"/>
    <w:rsid w:val="00A1027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shd w:val="clear" w:color="auto" w:fill="auto"/>
      <w:vAlign w:val="center"/>
    </w:tcPr>
    <w:tblStylePr w:type="firstRow">
      <w:pPr>
        <w:wordWrap/>
        <w:contextualSpacing w:val="0"/>
        <w:jc w:val="center"/>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character" w:styleId="BookTitle">
    <w:name w:val="Book Title"/>
    <w:basedOn w:val="DefaultParagraphFont"/>
    <w:uiPriority w:val="33"/>
    <w:semiHidden/>
    <w:qFormat/>
    <w:rsid w:val="00F769BA"/>
    <w:rPr>
      <w:rFonts w:ascii="Arial" w:hAnsi="Arial"/>
      <w:b/>
      <w:bCs/>
      <w:i/>
      <w:iCs/>
      <w:spacing w:val="5"/>
    </w:rPr>
  </w:style>
  <w:style w:type="table" w:styleId="GridTable1Light">
    <w:name w:val="Grid Table 1 Light"/>
    <w:basedOn w:val="TableNormal"/>
    <w:uiPriority w:val="46"/>
    <w:rsid w:val="00F769BA"/>
    <w:pPr>
      <w:spacing w:after="0" w:line="240" w:lineRule="auto"/>
    </w:pPr>
    <w:tblPr>
      <w:tblStyleRowBandSize w:val="1"/>
      <w:tblStyleColBandSize w:val="1"/>
      <w:tblBorders>
        <w:top w:val="single" w:sz="4" w:space="0" w:color="B5B5B7" w:themeColor="text1" w:themeTint="66"/>
        <w:left w:val="single" w:sz="4" w:space="0" w:color="B5B5B7" w:themeColor="text1" w:themeTint="66"/>
        <w:bottom w:val="single" w:sz="4" w:space="0" w:color="B5B5B7" w:themeColor="text1" w:themeTint="66"/>
        <w:right w:val="single" w:sz="4" w:space="0" w:color="B5B5B7" w:themeColor="text1" w:themeTint="66"/>
        <w:insideH w:val="single" w:sz="4" w:space="0" w:color="B5B5B7" w:themeColor="text1" w:themeTint="66"/>
        <w:insideV w:val="single" w:sz="4" w:space="0" w:color="B5B5B7" w:themeColor="text1" w:themeTint="66"/>
      </w:tblBorders>
    </w:tblPr>
    <w:tblStylePr w:type="firstRow">
      <w:rPr>
        <w:b/>
        <w:bCs/>
      </w:rPr>
      <w:tblPr/>
      <w:tcPr>
        <w:tcBorders>
          <w:bottom w:val="single" w:sz="12" w:space="0" w:color="909093" w:themeColor="text1" w:themeTint="99"/>
        </w:tcBorders>
      </w:tcPr>
    </w:tblStylePr>
    <w:tblStylePr w:type="lastRow">
      <w:rPr>
        <w:b/>
        <w:bCs/>
      </w:rPr>
      <w:tblPr/>
      <w:tcPr>
        <w:tcBorders>
          <w:top w:val="double" w:sz="2" w:space="0" w:color="909093"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769BA"/>
    <w:pPr>
      <w:spacing w:after="0" w:line="240" w:lineRule="auto"/>
    </w:pPr>
    <w:tblPr>
      <w:tblStyleRowBandSize w:val="1"/>
      <w:tblStyleColBandSize w:val="1"/>
      <w:tblBorders>
        <w:top w:val="single" w:sz="2" w:space="0" w:color="A1CF9E" w:themeColor="accent3" w:themeTint="99"/>
        <w:bottom w:val="single" w:sz="2" w:space="0" w:color="A1CF9E" w:themeColor="accent3" w:themeTint="99"/>
        <w:insideH w:val="single" w:sz="2" w:space="0" w:color="A1CF9E" w:themeColor="accent3" w:themeTint="99"/>
        <w:insideV w:val="single" w:sz="2" w:space="0" w:color="A1CF9E" w:themeColor="accent3" w:themeTint="99"/>
      </w:tblBorders>
    </w:tblPr>
    <w:tblStylePr w:type="firstRow">
      <w:rPr>
        <w:b/>
        <w:bCs/>
      </w:rPr>
      <w:tblPr/>
      <w:tcPr>
        <w:tcBorders>
          <w:top w:val="nil"/>
          <w:bottom w:val="single" w:sz="12" w:space="0" w:color="A1CF9E" w:themeColor="accent3" w:themeTint="99"/>
          <w:insideH w:val="nil"/>
          <w:insideV w:val="nil"/>
        </w:tcBorders>
        <w:shd w:val="clear" w:color="auto" w:fill="FFFFFF" w:themeFill="background1"/>
      </w:tcPr>
    </w:tblStylePr>
    <w:tblStylePr w:type="lastRow">
      <w:rPr>
        <w:b/>
        <w:bCs/>
      </w:rPr>
      <w:tblPr/>
      <w:tcPr>
        <w:tcBorders>
          <w:top w:val="double" w:sz="2" w:space="0" w:color="A1CF9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FDE" w:themeFill="accent3" w:themeFillTint="33"/>
      </w:tcPr>
    </w:tblStylePr>
    <w:tblStylePr w:type="band1Horz">
      <w:tblPr/>
      <w:tcPr>
        <w:shd w:val="clear" w:color="auto" w:fill="DFEFDE" w:themeFill="accent3" w:themeFillTint="33"/>
      </w:tcPr>
    </w:tblStylePr>
  </w:style>
  <w:style w:type="table" w:styleId="GridTable5Dark">
    <w:name w:val="Grid Table 5 Dark"/>
    <w:basedOn w:val="TableNormal"/>
    <w:uiPriority w:val="50"/>
    <w:rsid w:val="00F769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DADB"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8484A"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8484A"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8484A"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8484A" w:themeFill="text1"/>
      </w:tcPr>
    </w:tblStylePr>
    <w:tblStylePr w:type="band1Vert">
      <w:tblPr/>
      <w:tcPr>
        <w:shd w:val="clear" w:color="auto" w:fill="B5B5B7" w:themeFill="text1" w:themeFillTint="66"/>
      </w:tcPr>
    </w:tblStylePr>
    <w:tblStylePr w:type="band1Horz">
      <w:tblPr/>
      <w:tcPr>
        <w:shd w:val="clear" w:color="auto" w:fill="B5B5B7" w:themeFill="text1" w:themeFillTint="66"/>
      </w:tcPr>
    </w:tblStylePr>
  </w:style>
  <w:style w:type="table" w:styleId="GridTable5Dark-Accent4">
    <w:name w:val="Grid Table 5 Dark Accent 4"/>
    <w:basedOn w:val="TableNormal"/>
    <w:uiPriority w:val="50"/>
    <w:rsid w:val="00F769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uto"/>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20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20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20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20E" w:themeFill="accent4"/>
      </w:tcPr>
    </w:tblStylePr>
    <w:tblStylePr w:type="band1Vert">
      <w:tblPr/>
      <w:tcPr>
        <w:shd w:val="clear" w:color="auto" w:fill="FFE69E" w:themeFill="accent4" w:themeFillTint="66"/>
      </w:tcPr>
    </w:tblStylePr>
    <w:tblStylePr w:type="band1Horz">
      <w:tblPr/>
      <w:tcPr>
        <w:shd w:val="clear" w:color="auto" w:fill="FFE69E" w:themeFill="accent4" w:themeFillTint="66"/>
      </w:tcPr>
    </w:tblStylePr>
  </w:style>
  <w:style w:type="character" w:customStyle="1" w:styleId="Heading5Char">
    <w:name w:val="Heading 5 Char"/>
    <w:basedOn w:val="DefaultParagraphFont"/>
    <w:link w:val="Heading5"/>
    <w:uiPriority w:val="5"/>
    <w:rsid w:val="009721FB"/>
    <w:rPr>
      <w:rFonts w:asciiTheme="majorHAnsi" w:eastAsiaTheme="majorEastAsia" w:hAnsiTheme="majorHAnsi" w:cstheme="majorBidi"/>
      <w:bCs/>
      <w:iCs/>
      <w:color w:val="006FA1" w:themeColor="accent1"/>
      <w:sz w:val="24"/>
    </w:rPr>
  </w:style>
  <w:style w:type="character" w:styleId="IntenseEmphasis">
    <w:name w:val="Intense Emphasis"/>
    <w:basedOn w:val="DefaultParagraphFont"/>
    <w:uiPriority w:val="16"/>
    <w:qFormat/>
    <w:rsid w:val="00585414"/>
    <w:rPr>
      <w:rFonts w:ascii="Arial" w:hAnsi="Arial"/>
      <w:b/>
      <w:i w:val="0"/>
      <w:iCs/>
      <w:color w:val="262626" w:themeColor="text2"/>
      <w:sz w:val="22"/>
    </w:rPr>
  </w:style>
  <w:style w:type="character" w:styleId="IntenseReference">
    <w:name w:val="Intense Reference"/>
    <w:basedOn w:val="DefaultParagraphFont"/>
    <w:uiPriority w:val="32"/>
    <w:semiHidden/>
    <w:qFormat/>
    <w:rsid w:val="00F769BA"/>
    <w:rPr>
      <w:rFonts w:ascii="Arial" w:hAnsi="Arial"/>
      <w:b/>
      <w:bCs/>
      <w:smallCaps/>
      <w:color w:val="006FA1" w:themeColor="accent1"/>
      <w:spacing w:val="5"/>
    </w:rPr>
  </w:style>
  <w:style w:type="table" w:styleId="ListTable1Light">
    <w:name w:val="List Table 1 Light"/>
    <w:basedOn w:val="TableNormal"/>
    <w:uiPriority w:val="46"/>
    <w:rsid w:val="00F769BA"/>
    <w:pPr>
      <w:spacing w:after="0" w:line="240" w:lineRule="auto"/>
    </w:pPr>
    <w:tblPr>
      <w:tblStyleRowBandSize w:val="1"/>
      <w:tblStyleColBandSize w:val="1"/>
    </w:tblPr>
    <w:tblStylePr w:type="firstRow">
      <w:rPr>
        <w:b/>
        <w:bCs/>
      </w:rPr>
      <w:tblPr/>
      <w:tcPr>
        <w:tcBorders>
          <w:bottom w:val="single" w:sz="4" w:space="0" w:color="909093" w:themeColor="text1" w:themeTint="99"/>
        </w:tcBorders>
      </w:tcPr>
    </w:tblStylePr>
    <w:tblStylePr w:type="lastRow">
      <w:rPr>
        <w:b/>
        <w:bCs/>
      </w:rPr>
      <w:tblPr/>
      <w:tcPr>
        <w:tcBorders>
          <w:top w:val="single" w:sz="4" w:space="0" w:color="909093" w:themeColor="text1" w:themeTint="99"/>
        </w:tcBorders>
      </w:tcPr>
    </w:tblStylePr>
    <w:tblStylePr w:type="firstCol">
      <w:rPr>
        <w:b/>
        <w:bCs/>
      </w:rPr>
    </w:tblStylePr>
    <w:tblStylePr w:type="lastCol">
      <w:rPr>
        <w:b/>
        <w:bCs/>
      </w:rPr>
    </w:tblStylePr>
    <w:tblStylePr w:type="band1Vert">
      <w:tblPr/>
      <w:tcPr>
        <w:shd w:val="clear" w:color="auto" w:fill="DADADB" w:themeFill="text1" w:themeFillTint="33"/>
      </w:tcPr>
    </w:tblStylePr>
    <w:tblStylePr w:type="band1Horz">
      <w:tblPr/>
      <w:tcPr>
        <w:shd w:val="clear" w:color="auto" w:fill="DADADB" w:themeFill="text1" w:themeFillTint="33"/>
      </w:tcPr>
    </w:tblStylePr>
  </w:style>
  <w:style w:type="table" w:styleId="ListTable1Light-Accent5">
    <w:name w:val="List Table 1 Light Accent 5"/>
    <w:basedOn w:val="TableNormal"/>
    <w:uiPriority w:val="46"/>
    <w:rsid w:val="00F769BA"/>
    <w:pPr>
      <w:spacing w:after="0" w:line="240" w:lineRule="auto"/>
    </w:pPr>
    <w:tblPr>
      <w:tblStyleRowBandSize w:val="1"/>
      <w:tblStyleColBandSize w:val="1"/>
    </w:tblPr>
    <w:tblStylePr w:type="firstRow">
      <w:rPr>
        <w:b/>
        <w:bCs/>
      </w:rPr>
      <w:tblPr/>
      <w:tcPr>
        <w:tcBorders>
          <w:bottom w:val="single" w:sz="4" w:space="0" w:color="918DBD" w:themeColor="accent5" w:themeTint="99"/>
        </w:tcBorders>
      </w:tcPr>
    </w:tblStylePr>
    <w:tblStylePr w:type="lastRow">
      <w:rPr>
        <w:b/>
        <w:bCs/>
      </w:rPr>
      <w:tblPr/>
      <w:tcPr>
        <w:tcBorders>
          <w:top w:val="single" w:sz="4" w:space="0" w:color="918DBD" w:themeColor="accent5" w:themeTint="99"/>
        </w:tcBorders>
      </w:tcPr>
    </w:tblStylePr>
    <w:tblStylePr w:type="firstCol">
      <w:rPr>
        <w:b/>
        <w:bCs/>
      </w:rPr>
    </w:tblStylePr>
    <w:tblStylePr w:type="lastCol">
      <w:rPr>
        <w:b/>
        <w:bCs/>
      </w:rPr>
    </w:tblStylePr>
    <w:tblStylePr w:type="band1Vert">
      <w:tblPr/>
      <w:tcPr>
        <w:shd w:val="clear" w:color="auto" w:fill="DAD9E9" w:themeFill="accent5" w:themeFillTint="33"/>
      </w:tcPr>
    </w:tblStylePr>
    <w:tblStylePr w:type="band1Horz">
      <w:tblPr/>
      <w:tcPr>
        <w:shd w:val="clear" w:color="auto" w:fill="DAD9E9" w:themeFill="accent5" w:themeFillTint="33"/>
      </w:tcPr>
    </w:tblStylePr>
  </w:style>
  <w:style w:type="character" w:styleId="Mention">
    <w:name w:val="Mention"/>
    <w:basedOn w:val="DefaultParagraphFont"/>
    <w:uiPriority w:val="99"/>
    <w:semiHidden/>
    <w:unhideWhenUsed/>
    <w:rsid w:val="00F769BA"/>
    <w:rPr>
      <w:color w:val="2B579A"/>
      <w:shd w:val="clear" w:color="auto" w:fill="E6E6E6"/>
    </w:rPr>
  </w:style>
  <w:style w:type="table" w:customStyle="1" w:styleId="NoColorCentered">
    <w:name w:val="No Color (Centered)"/>
    <w:basedOn w:val="TableNormal"/>
    <w:uiPriority w:val="99"/>
    <w:rsid w:val="00F769BA"/>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style>
  <w:style w:type="table" w:customStyle="1" w:styleId="NoColorFirstColumnLeft">
    <w:name w:val="No Color (First Column Left)"/>
    <w:basedOn w:val="TableNormal"/>
    <w:uiPriority w:val="99"/>
    <w:rsid w:val="00F769BA"/>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tblStylePr w:type="firstCol">
      <w:pPr>
        <w:jc w:val="left"/>
      </w:pPr>
    </w:tblStylePr>
  </w:style>
  <w:style w:type="table" w:customStyle="1" w:styleId="NoColorLeft">
    <w:name w:val="No Color (Left)"/>
    <w:basedOn w:val="TableNormal"/>
    <w:uiPriority w:val="99"/>
    <w:rsid w:val="00F769BA"/>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sz w:val="20"/>
      </w:rPr>
      <w:tblPr/>
      <w:tcPr>
        <w:tcBorders>
          <w:bottom w:val="single" w:sz="18" w:space="0" w:color="48484A" w:themeColor="text1"/>
        </w:tcBorders>
      </w:tcPr>
    </w:tblStylePr>
    <w:tblStylePr w:type="firstCol">
      <w:pPr>
        <w:jc w:val="left"/>
      </w:pPr>
    </w:tblStylePr>
  </w:style>
  <w:style w:type="table" w:customStyle="1" w:styleId="OrangeLineRight">
    <w:name w:val="Orange Line (Right)"/>
    <w:basedOn w:val="TableNormal"/>
    <w:uiPriority w:val="99"/>
    <w:rsid w:val="00A1027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LineCentered">
    <w:name w:val="Orange Line (Centered)"/>
    <w:basedOn w:val="TableNormal"/>
    <w:uiPriority w:val="99"/>
    <w:rsid w:val="00A10277"/>
    <w:pPr>
      <w:spacing w:after="0" w:line="240" w:lineRule="auto"/>
      <w:jc w:val="center"/>
    </w:pPr>
    <w:rPr>
      <w:rFonts w:ascii="Arial" w:hAnsi="Arial"/>
      <w:sz w:val="20"/>
    </w:rPr>
    <w:tblPr>
      <w:tblBorders>
        <w:bottom w:val="single" w:sz="4" w:space="0" w:color="48484A" w:themeColor="text1"/>
        <w:insideH w:val="single" w:sz="2" w:space="0" w:color="48484A" w:themeColor="text1"/>
      </w:tblBorders>
    </w:tblPr>
    <w:tcPr>
      <w:vAlign w:val="center"/>
    </w:tcPr>
    <w:tblStylePr w:type="firstRow">
      <w:pPr>
        <w:wordWrap/>
        <w:contextualSpacing w:val="0"/>
      </w:pPr>
      <w:rPr>
        <w:rFonts w:ascii="Arial" w:hAnsi="Arial"/>
        <w:b/>
        <w:caps/>
        <w:smallCaps w:val="0"/>
        <w:color w:val="48484A" w:themeColor="text1"/>
        <w:sz w:val="20"/>
      </w:rPr>
      <w:tblPr/>
      <w:tcPr>
        <w:tcBorders>
          <w:top w:val="nil"/>
          <w:left w:val="nil"/>
          <w:bottom w:val="single" w:sz="18" w:space="0" w:color="F68B1F" w:themeColor="background2"/>
          <w:right w:val="nil"/>
          <w:insideH w:val="nil"/>
          <w:insideV w:val="nil"/>
        </w:tcBorders>
      </w:tcPr>
    </w:tblStylePr>
  </w:style>
  <w:style w:type="table" w:customStyle="1" w:styleId="OrangeLineFirstLeft">
    <w:name w:val="Orange Line (First Left)"/>
    <w:basedOn w:val="TableNormal"/>
    <w:uiPriority w:val="99"/>
    <w:rsid w:val="00A1027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Centered">
    <w:name w:val="Orange (Centered)"/>
    <w:basedOn w:val="TableNormal"/>
    <w:uiPriority w:val="99"/>
    <w:rsid w:val="00A1027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style>
  <w:style w:type="table" w:customStyle="1" w:styleId="OrangeFirstColumnLeft">
    <w:name w:val="Orange (First Column Left)"/>
    <w:basedOn w:val="TableNormal"/>
    <w:uiPriority w:val="99"/>
    <w:rsid w:val="00A1027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customStyle="1" w:styleId="OrangeRight">
    <w:name w:val="Orange (Right)"/>
    <w:basedOn w:val="TableNormal"/>
    <w:uiPriority w:val="99"/>
    <w:rsid w:val="00A1027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styleId="PlainTable1">
    <w:name w:val="Plain Table 1"/>
    <w:basedOn w:val="TableNormal"/>
    <w:uiPriority w:val="41"/>
    <w:rsid w:val="00F769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Note">
    <w:name w:val="Source Note"/>
    <w:basedOn w:val="BodyParagraph"/>
    <w:next w:val="BodyParagraph"/>
    <w:uiPriority w:val="18"/>
    <w:qFormat/>
    <w:rsid w:val="00F769BA"/>
    <w:pPr>
      <w:spacing w:before="0" w:line="240" w:lineRule="auto"/>
    </w:pPr>
    <w:rPr>
      <w:i/>
      <w:noProof/>
      <w:sz w:val="18"/>
      <w:szCs w:val="18"/>
    </w:rPr>
  </w:style>
  <w:style w:type="character" w:styleId="SubtleReference">
    <w:name w:val="Subtle Reference"/>
    <w:basedOn w:val="DefaultParagraphFont"/>
    <w:uiPriority w:val="31"/>
    <w:semiHidden/>
    <w:qFormat/>
    <w:rsid w:val="00F769BA"/>
    <w:rPr>
      <w:rFonts w:ascii="Arial" w:hAnsi="Arial"/>
      <w:smallCaps/>
      <w:color w:val="87878A" w:themeColor="text1" w:themeTint="A5"/>
    </w:rPr>
  </w:style>
  <w:style w:type="table" w:styleId="TableGridLight">
    <w:name w:val="Grid Table Light"/>
    <w:basedOn w:val="TableNormal"/>
    <w:uiPriority w:val="40"/>
    <w:rsid w:val="00F769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95585C"/>
    <w:rPr>
      <w:sz w:val="16"/>
      <w:szCs w:val="16"/>
    </w:rPr>
  </w:style>
  <w:style w:type="paragraph" w:styleId="CommentText">
    <w:name w:val="annotation text"/>
    <w:basedOn w:val="Normal"/>
    <w:link w:val="CommentTextChar"/>
    <w:uiPriority w:val="99"/>
    <w:unhideWhenUsed/>
    <w:rsid w:val="0095585C"/>
    <w:rPr>
      <w:sz w:val="20"/>
      <w:szCs w:val="20"/>
    </w:rPr>
  </w:style>
  <w:style w:type="character" w:customStyle="1" w:styleId="CommentTextChar">
    <w:name w:val="Comment Text Char"/>
    <w:basedOn w:val="DefaultParagraphFont"/>
    <w:link w:val="CommentText"/>
    <w:uiPriority w:val="99"/>
    <w:rsid w:val="0095585C"/>
    <w:rPr>
      <w:sz w:val="20"/>
      <w:szCs w:val="20"/>
    </w:rPr>
  </w:style>
  <w:style w:type="paragraph" w:styleId="CommentSubject">
    <w:name w:val="annotation subject"/>
    <w:basedOn w:val="CommentText"/>
    <w:next w:val="CommentText"/>
    <w:link w:val="CommentSubjectChar"/>
    <w:uiPriority w:val="99"/>
    <w:semiHidden/>
    <w:unhideWhenUsed/>
    <w:rsid w:val="0095585C"/>
    <w:rPr>
      <w:b/>
      <w:bCs/>
    </w:rPr>
  </w:style>
  <w:style w:type="character" w:customStyle="1" w:styleId="CommentSubjectChar">
    <w:name w:val="Comment Subject Char"/>
    <w:basedOn w:val="CommentTextChar"/>
    <w:link w:val="CommentSubject"/>
    <w:uiPriority w:val="99"/>
    <w:semiHidden/>
    <w:rsid w:val="0095585C"/>
    <w:rPr>
      <w:b/>
      <w:bCs/>
      <w:sz w:val="20"/>
      <w:szCs w:val="20"/>
    </w:rPr>
  </w:style>
  <w:style w:type="table" w:styleId="GridTable1Light-Accent1">
    <w:name w:val="Grid Table 1 Light Accent 1"/>
    <w:basedOn w:val="TableNormal"/>
    <w:uiPriority w:val="46"/>
    <w:rsid w:val="00716F1B"/>
    <w:pPr>
      <w:spacing w:after="0" w:line="240" w:lineRule="auto"/>
    </w:pPr>
    <w:tblPr>
      <w:tblStyleRowBandSize w:val="1"/>
      <w:tblStyleColBandSize w:val="1"/>
      <w:tblBorders>
        <w:top w:val="single" w:sz="4" w:space="0" w:color="73D3FF" w:themeColor="accent1" w:themeTint="66"/>
        <w:left w:val="single" w:sz="4" w:space="0" w:color="73D3FF" w:themeColor="accent1" w:themeTint="66"/>
        <w:bottom w:val="single" w:sz="4" w:space="0" w:color="73D3FF" w:themeColor="accent1" w:themeTint="66"/>
        <w:right w:val="single" w:sz="4" w:space="0" w:color="73D3FF" w:themeColor="accent1" w:themeTint="66"/>
        <w:insideH w:val="single" w:sz="4" w:space="0" w:color="73D3FF" w:themeColor="accent1" w:themeTint="66"/>
        <w:insideV w:val="single" w:sz="4" w:space="0" w:color="73D3FF" w:themeColor="accent1" w:themeTint="66"/>
      </w:tblBorders>
    </w:tblPr>
    <w:tblStylePr w:type="firstRow">
      <w:rPr>
        <w:b/>
        <w:bCs/>
      </w:rPr>
      <w:tblPr/>
      <w:tcPr>
        <w:tcBorders>
          <w:bottom w:val="single" w:sz="12" w:space="0" w:color="2DBDFF" w:themeColor="accent1" w:themeTint="99"/>
        </w:tcBorders>
      </w:tcPr>
    </w:tblStylePr>
    <w:tblStylePr w:type="lastRow">
      <w:rPr>
        <w:b/>
        <w:bCs/>
      </w:rPr>
      <w:tblPr/>
      <w:tcPr>
        <w:tcBorders>
          <w:top w:val="double" w:sz="2" w:space="0" w:color="2DBDFF" w:themeColor="accent1" w:themeTint="99"/>
        </w:tcBorders>
      </w:tcPr>
    </w:tblStylePr>
    <w:tblStylePr w:type="firstCol">
      <w:rPr>
        <w:b/>
        <w:bCs/>
      </w:rPr>
    </w:tblStylePr>
    <w:tblStylePr w:type="lastCol">
      <w:rPr>
        <w:b/>
        <w:bCs/>
      </w:rPr>
    </w:tblStylePr>
  </w:style>
  <w:style w:type="paragraph" w:customStyle="1" w:styleId="PullQuote">
    <w:name w:val="Pull Quote"/>
    <w:basedOn w:val="BodyParagraph"/>
    <w:uiPriority w:val="54"/>
    <w:qFormat/>
    <w:rsid w:val="002A14E0"/>
    <w:pPr>
      <w:pBdr>
        <w:top w:val="single" w:sz="12" w:space="1" w:color="006FA1" w:themeColor="accent1"/>
        <w:bottom w:val="single" w:sz="12" w:space="1" w:color="006FA1" w:themeColor="accent1"/>
      </w:pBdr>
      <w:spacing w:before="240" w:after="240"/>
      <w:ind w:left="1800" w:right="1800"/>
    </w:pPr>
    <w:rPr>
      <w:i/>
      <w:color w:val="5C5C5C" w:themeColor="text2" w:themeTint="BF"/>
      <w:sz w:val="24"/>
    </w:rPr>
  </w:style>
  <w:style w:type="paragraph" w:customStyle="1" w:styleId="DetailedCaptionDescriptionincludebelowimagesourcenote">
    <w:name w:val="Detailed Caption Description (include below image/source note)"/>
    <w:basedOn w:val="BodyParagraph"/>
    <w:uiPriority w:val="19"/>
    <w:qFormat/>
    <w:rsid w:val="00D91A51"/>
    <w:pPr>
      <w:spacing w:before="0" w:after="240" w:line="240" w:lineRule="auto"/>
      <w:jc w:val="center"/>
    </w:pPr>
    <w:rPr>
      <w:i/>
      <w:sz w:val="18"/>
    </w:rPr>
  </w:style>
  <w:style w:type="character" w:styleId="UnresolvedMention">
    <w:name w:val="Unresolved Mention"/>
    <w:basedOn w:val="DefaultParagraphFont"/>
    <w:uiPriority w:val="99"/>
    <w:semiHidden/>
    <w:unhideWhenUsed/>
    <w:rsid w:val="006E69A9"/>
    <w:rPr>
      <w:color w:val="605E5C"/>
      <w:shd w:val="clear" w:color="auto" w:fill="E1DFDD"/>
    </w:rPr>
  </w:style>
  <w:style w:type="character" w:styleId="HTMLCode">
    <w:name w:val="HTML Code"/>
    <w:basedOn w:val="DefaultParagraphFont"/>
    <w:uiPriority w:val="99"/>
    <w:semiHidden/>
    <w:unhideWhenUsed/>
    <w:rsid w:val="0007434B"/>
    <w:rPr>
      <w:rFonts w:ascii="Courier New" w:eastAsia="Times New Roman" w:hAnsi="Courier New" w:cs="Courier New"/>
      <w:sz w:val="20"/>
      <w:szCs w:val="20"/>
    </w:rPr>
  </w:style>
  <w:style w:type="paragraph" w:styleId="Revision">
    <w:name w:val="Revision"/>
    <w:hidden/>
    <w:uiPriority w:val="99"/>
    <w:semiHidden/>
    <w:rsid w:val="002B6A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84614">
      <w:bodyDiv w:val="1"/>
      <w:marLeft w:val="0"/>
      <w:marRight w:val="0"/>
      <w:marTop w:val="0"/>
      <w:marBottom w:val="0"/>
      <w:divBdr>
        <w:top w:val="none" w:sz="0" w:space="0" w:color="auto"/>
        <w:left w:val="none" w:sz="0" w:space="0" w:color="auto"/>
        <w:bottom w:val="none" w:sz="0" w:space="0" w:color="auto"/>
        <w:right w:val="none" w:sz="0" w:space="0" w:color="auto"/>
      </w:divBdr>
    </w:div>
    <w:div w:id="284700458">
      <w:bodyDiv w:val="1"/>
      <w:marLeft w:val="0"/>
      <w:marRight w:val="0"/>
      <w:marTop w:val="0"/>
      <w:marBottom w:val="0"/>
      <w:divBdr>
        <w:top w:val="none" w:sz="0" w:space="0" w:color="auto"/>
        <w:left w:val="none" w:sz="0" w:space="0" w:color="auto"/>
        <w:bottom w:val="none" w:sz="0" w:space="0" w:color="auto"/>
        <w:right w:val="none" w:sz="0" w:space="0" w:color="auto"/>
      </w:divBdr>
    </w:div>
    <w:div w:id="528182345">
      <w:bodyDiv w:val="1"/>
      <w:marLeft w:val="0"/>
      <w:marRight w:val="0"/>
      <w:marTop w:val="0"/>
      <w:marBottom w:val="0"/>
      <w:divBdr>
        <w:top w:val="none" w:sz="0" w:space="0" w:color="auto"/>
        <w:left w:val="none" w:sz="0" w:space="0" w:color="auto"/>
        <w:bottom w:val="none" w:sz="0" w:space="0" w:color="auto"/>
        <w:right w:val="none" w:sz="0" w:space="0" w:color="auto"/>
      </w:divBdr>
    </w:div>
    <w:div w:id="647170761">
      <w:bodyDiv w:val="1"/>
      <w:marLeft w:val="0"/>
      <w:marRight w:val="0"/>
      <w:marTop w:val="0"/>
      <w:marBottom w:val="0"/>
      <w:divBdr>
        <w:top w:val="none" w:sz="0" w:space="0" w:color="auto"/>
        <w:left w:val="none" w:sz="0" w:space="0" w:color="auto"/>
        <w:bottom w:val="none" w:sz="0" w:space="0" w:color="auto"/>
        <w:right w:val="none" w:sz="0" w:space="0" w:color="auto"/>
      </w:divBdr>
    </w:div>
    <w:div w:id="850026399">
      <w:bodyDiv w:val="1"/>
      <w:marLeft w:val="0"/>
      <w:marRight w:val="0"/>
      <w:marTop w:val="0"/>
      <w:marBottom w:val="0"/>
      <w:divBdr>
        <w:top w:val="none" w:sz="0" w:space="0" w:color="auto"/>
        <w:left w:val="none" w:sz="0" w:space="0" w:color="auto"/>
        <w:bottom w:val="none" w:sz="0" w:space="0" w:color="auto"/>
        <w:right w:val="none" w:sz="0" w:space="0" w:color="auto"/>
      </w:divBdr>
    </w:div>
    <w:div w:id="859011426">
      <w:bodyDiv w:val="1"/>
      <w:marLeft w:val="0"/>
      <w:marRight w:val="0"/>
      <w:marTop w:val="0"/>
      <w:marBottom w:val="0"/>
      <w:divBdr>
        <w:top w:val="none" w:sz="0" w:space="0" w:color="auto"/>
        <w:left w:val="none" w:sz="0" w:space="0" w:color="auto"/>
        <w:bottom w:val="none" w:sz="0" w:space="0" w:color="auto"/>
        <w:right w:val="none" w:sz="0" w:space="0" w:color="auto"/>
      </w:divBdr>
    </w:div>
    <w:div w:id="1041055202">
      <w:bodyDiv w:val="1"/>
      <w:marLeft w:val="0"/>
      <w:marRight w:val="0"/>
      <w:marTop w:val="0"/>
      <w:marBottom w:val="0"/>
      <w:divBdr>
        <w:top w:val="none" w:sz="0" w:space="0" w:color="auto"/>
        <w:left w:val="none" w:sz="0" w:space="0" w:color="auto"/>
        <w:bottom w:val="none" w:sz="0" w:space="0" w:color="auto"/>
        <w:right w:val="none" w:sz="0" w:space="0" w:color="auto"/>
      </w:divBdr>
    </w:div>
    <w:div w:id="1047990664">
      <w:bodyDiv w:val="1"/>
      <w:marLeft w:val="0"/>
      <w:marRight w:val="0"/>
      <w:marTop w:val="0"/>
      <w:marBottom w:val="0"/>
      <w:divBdr>
        <w:top w:val="none" w:sz="0" w:space="0" w:color="auto"/>
        <w:left w:val="none" w:sz="0" w:space="0" w:color="auto"/>
        <w:bottom w:val="none" w:sz="0" w:space="0" w:color="auto"/>
        <w:right w:val="none" w:sz="0" w:space="0" w:color="auto"/>
      </w:divBdr>
    </w:div>
    <w:div w:id="1129055576">
      <w:bodyDiv w:val="1"/>
      <w:marLeft w:val="0"/>
      <w:marRight w:val="0"/>
      <w:marTop w:val="0"/>
      <w:marBottom w:val="0"/>
      <w:divBdr>
        <w:top w:val="none" w:sz="0" w:space="0" w:color="auto"/>
        <w:left w:val="none" w:sz="0" w:space="0" w:color="auto"/>
        <w:bottom w:val="none" w:sz="0" w:space="0" w:color="auto"/>
        <w:right w:val="none" w:sz="0" w:space="0" w:color="auto"/>
      </w:divBdr>
    </w:div>
    <w:div w:id="1391345927">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891647455">
      <w:bodyDiv w:val="1"/>
      <w:marLeft w:val="0"/>
      <w:marRight w:val="0"/>
      <w:marTop w:val="0"/>
      <w:marBottom w:val="0"/>
      <w:divBdr>
        <w:top w:val="none" w:sz="0" w:space="0" w:color="auto"/>
        <w:left w:val="none" w:sz="0" w:space="0" w:color="auto"/>
        <w:bottom w:val="none" w:sz="0" w:space="0" w:color="auto"/>
        <w:right w:val="none" w:sz="0" w:space="0" w:color="auto"/>
      </w:divBdr>
    </w:div>
    <w:div w:id="1959026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naconda.com/products/individual" TargetMode="External"/><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png"/><Relationship Id="rId68" Type="http://schemas.openxmlformats.org/officeDocument/2006/relationships/footer" Target="footer8.xml"/><Relationship Id="rId7" Type="http://schemas.openxmlformats.org/officeDocument/2006/relationships/styles" Target="styl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header" Target="header6.xml"/><Relationship Id="rId32" Type="http://schemas.openxmlformats.org/officeDocument/2006/relationships/image" Target="media/image14.png"/><Relationship Id="rId37" Type="http://schemas.openxmlformats.org/officeDocument/2006/relationships/image" Target="media/image13.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6.emf"/><Relationship Id="rId58" Type="http://schemas.openxmlformats.org/officeDocument/2006/relationships/image" Target="media/image31.png"/><Relationship Id="rId66" Type="http://schemas.openxmlformats.org/officeDocument/2006/relationships/header" Target="header8.xml"/><Relationship Id="rId5" Type="http://schemas.openxmlformats.org/officeDocument/2006/relationships/customXml" Target="../customXml/item5.xml"/><Relationship Id="rId61" Type="http://schemas.openxmlformats.org/officeDocument/2006/relationships/image" Target="media/image33.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29.emf"/><Relationship Id="rId64" Type="http://schemas.openxmlformats.org/officeDocument/2006/relationships/image" Target="media/image36.png"/><Relationship Id="rId69" Type="http://schemas.openxmlformats.org/officeDocument/2006/relationships/fontTable" Target="fontTable.xml"/><Relationship Id="rId8" Type="http://schemas.openxmlformats.org/officeDocument/2006/relationships/settings" Target="settings.xml"/><Relationship Id="rId51" Type="http://schemas.microsoft.com/office/2016/09/relationships/commentsIds" Target="commentsIds.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footer" Target="footer2.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20.png"/><Relationship Id="rId67" Type="http://schemas.openxmlformats.org/officeDocument/2006/relationships/footer" Target="footer7.xml"/><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27.emf"/><Relationship Id="rId62" Type="http://schemas.openxmlformats.org/officeDocument/2006/relationships/image" Target="media/image34.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image" Target="media/image6.png"/><Relationship Id="rId36" Type="http://schemas.openxmlformats.org/officeDocument/2006/relationships/image" Target="media/image12.emf"/><Relationship Id="rId49" Type="http://schemas.openxmlformats.org/officeDocument/2006/relationships/comments" Target="comments.xml"/><Relationship Id="rId57" Type="http://schemas.openxmlformats.org/officeDocument/2006/relationships/image" Target="media/image30.png"/><Relationship Id="rId10" Type="http://schemas.openxmlformats.org/officeDocument/2006/relationships/footnotes" Target="footnotes.xml"/><Relationship Id="rId44" Type="http://schemas.openxmlformats.org/officeDocument/2006/relationships/image" Target="media/image21.png"/><Relationship Id="rId52" Type="http://schemas.microsoft.com/office/2018/08/relationships/commentsExtensible" Target="commentsExtensible.xml"/><Relationship Id="rId60" Type="http://schemas.openxmlformats.org/officeDocument/2006/relationships/image" Target="media/image32.png"/><Relationship Id="rId65"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header" Target="header3.xml"/><Relationship Id="rId39" Type="http://schemas.openxmlformats.org/officeDocument/2006/relationships/image" Target="media/image16.png"/><Relationship Id="rId34" Type="http://schemas.openxmlformats.org/officeDocument/2006/relationships/image" Target="media/image10.emf"/><Relationship Id="rId50" Type="http://schemas.microsoft.com/office/2011/relationships/commentsExtended" Target="commentsExtended.xml"/><Relationship Id="rId55" Type="http://schemas.openxmlformats.org/officeDocument/2006/relationships/image" Target="media/image28.pn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footer5.xml.rels><?xml version="1.0" encoding="UTF-8" standalone="yes"?>
<Relationships xmlns="http://schemas.openxmlformats.org/package/2006/relationships"><Relationship Id="rId1" Type="http://schemas.openxmlformats.org/officeDocument/2006/relationships/image" Target="media/image4.jpg"/></Relationships>
</file>

<file path=word/_rels/footer6.xml.rels><?xml version="1.0" encoding="UTF-8" standalone="yes"?>
<Relationships xmlns="http://schemas.openxmlformats.org/package/2006/relationships"><Relationship Id="rId1" Type="http://schemas.openxmlformats.org/officeDocument/2006/relationships/image" Target="media/image4.jpg"/></Relationships>
</file>

<file path=word/_rels/footnotes.xml.rels><?xml version="1.0" encoding="UTF-8" standalone="yes"?>
<Relationships xmlns="http://schemas.openxmlformats.org/package/2006/relationships"><Relationship Id="rId3" Type="http://schemas.openxmlformats.org/officeDocument/2006/relationships/hyperlink" Target="https://pandas.pydata.org/pandas-docs/stable/reference/api/pandas.DataFrame.html" TargetMode="External"/><Relationship Id="rId2" Type="http://schemas.openxmlformats.org/officeDocument/2006/relationships/hyperlink" Target="https://pandas.pydata.org/" TargetMode="External"/><Relationship Id="rId1" Type="http://schemas.openxmlformats.org/officeDocument/2006/relationships/hyperlink" Target="https://docs.python.org/3/library/pickle.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grover\AppData\Roaming\Microsoft\templates\Proposal%20and%20Report\RSG%20Report%20and%20Proposal%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0195787F8D4DE5942B381DCC05C96F"/>
        <w:category>
          <w:name w:val="General"/>
          <w:gallery w:val="placeholder"/>
        </w:category>
        <w:types>
          <w:type w:val="bbPlcHdr"/>
        </w:types>
        <w:behaviors>
          <w:behavior w:val="content"/>
        </w:behaviors>
        <w:guid w:val="{36859BCF-5324-4079-83F3-2D2319D75281}"/>
      </w:docPartPr>
      <w:docPartBody>
        <w:p w:rsidR="009F79C4" w:rsidRDefault="009F79C4">
          <w:pPr>
            <w:pStyle w:val="8B0195787F8D4DE5942B381DCC05C96F"/>
          </w:pPr>
          <w:r w:rsidRPr="0048555F">
            <w:rPr>
              <w:rStyle w:val="PlaceholderText"/>
            </w:rPr>
            <w:t>Choose a building block.</w:t>
          </w:r>
        </w:p>
      </w:docPartBody>
    </w:docPart>
    <w:docPart>
      <w:docPartPr>
        <w:name w:val="DD859BCF27AC4AA1B5D0A50B5A1B8535"/>
        <w:category>
          <w:name w:val="General"/>
          <w:gallery w:val="placeholder"/>
        </w:category>
        <w:types>
          <w:type w:val="bbPlcHdr"/>
        </w:types>
        <w:behaviors>
          <w:behavior w:val="content"/>
        </w:behaviors>
        <w:guid w:val="{327FC32C-4588-4F06-8CEF-2E1CDA5806D3}"/>
      </w:docPartPr>
      <w:docPartBody>
        <w:p w:rsidR="009F79C4" w:rsidRDefault="009F79C4">
          <w:pPr>
            <w:pStyle w:val="DD859BCF27AC4AA1B5D0A50B5A1B8535"/>
          </w:pPr>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9C4"/>
    <w:rsid w:val="002726F6"/>
    <w:rsid w:val="002A3913"/>
    <w:rsid w:val="002B644F"/>
    <w:rsid w:val="00396639"/>
    <w:rsid w:val="00456F40"/>
    <w:rsid w:val="004A7655"/>
    <w:rsid w:val="006A503D"/>
    <w:rsid w:val="00751C9E"/>
    <w:rsid w:val="00825D16"/>
    <w:rsid w:val="00894AC7"/>
    <w:rsid w:val="009A2449"/>
    <w:rsid w:val="009F79C4"/>
    <w:rsid w:val="00A259B2"/>
    <w:rsid w:val="00A92E52"/>
    <w:rsid w:val="00DC0761"/>
    <w:rsid w:val="00E51E91"/>
    <w:rsid w:val="00F11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B0195787F8D4DE5942B381DCC05C96F">
    <w:name w:val="8B0195787F8D4DE5942B381DCC05C96F"/>
  </w:style>
  <w:style w:type="paragraph" w:customStyle="1" w:styleId="DD859BCF27AC4AA1B5D0A50B5A1B8535">
    <w:name w:val="DD859BCF27AC4AA1B5D0A50B5A1B85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RSG">
      <a:dk1>
        <a:srgbClr val="48484A"/>
      </a:dk1>
      <a:lt1>
        <a:srgbClr val="FFFFFF"/>
      </a:lt1>
      <a:dk2>
        <a:srgbClr val="262626"/>
      </a:dk2>
      <a:lt2>
        <a:srgbClr val="F68B1F"/>
      </a:lt2>
      <a:accent1>
        <a:srgbClr val="006FA1"/>
      </a:accent1>
      <a:accent2>
        <a:srgbClr val="75BEE9"/>
      </a:accent2>
      <a:accent3>
        <a:srgbClr val="63AF5E"/>
      </a:accent3>
      <a:accent4>
        <a:srgbClr val="FFC20E"/>
      </a:accent4>
      <a:accent5>
        <a:srgbClr val="524D85"/>
      </a:accent5>
      <a:accent6>
        <a:srgbClr val="BA1222"/>
      </a:accent6>
      <a:hlink>
        <a:srgbClr val="48484A"/>
      </a:hlink>
      <a:folHlink>
        <a:srgbClr val="524D85"/>
      </a:folHlink>
    </a:clrScheme>
    <a:fontScheme name="RSG">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2022-11-28T00:00:00</PublishDate>
  <Abstract>RFP No.</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1951E22F091D9D45B3FEED9FDA024EC1" ma:contentTypeVersion="11" ma:contentTypeDescription="Create a new document." ma:contentTypeScope="" ma:versionID="82d4d8eb850006cd23a294408b287c74">
  <xsd:schema xmlns:xsd="http://www.w3.org/2001/XMLSchema" xmlns:xs="http://www.w3.org/2001/XMLSchema" xmlns:p="http://schemas.microsoft.com/office/2006/metadata/properties" xmlns:ns1="http://schemas.microsoft.com/sharepoint/v3" xmlns:ns3="dc96a71e-4770-43f9-9e3f-a06137c94620" xmlns:ns4="206a2ef8-8c47-4f4c-93c1-0898a02d50ca" targetNamespace="http://schemas.microsoft.com/office/2006/metadata/properties" ma:root="true" ma:fieldsID="487a21f05628b712c2a9ed86d904e4fe" ns1:_="" ns3:_="" ns4:_="">
    <xsd:import namespace="http://schemas.microsoft.com/sharepoint/v3"/>
    <xsd:import namespace="dc96a71e-4770-43f9-9e3f-a06137c94620"/>
    <xsd:import namespace="206a2ef8-8c47-4f4c-93c1-0898a02d50c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1:_ip_UnifiedCompliancePolicyProperties" minOccurs="0"/>
                <xsd:element ref="ns1:_ip_UnifiedCompliancePolicyUIAction" minOccurs="0"/>
                <xsd:element ref="ns4:MediaServiceEventHashCode" minOccurs="0"/>
                <xsd:element ref="ns4:MediaServiceGenerationTime"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96a71e-4770-43f9-9e3f-a06137c9462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6a2ef8-8c47-4f4c-93c1-0898a02d50c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DC99BE-4547-4B73-B60D-8D9669CE38FB}">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BF2D497-712A-4CC0-B575-4F42C60D50E8}">
  <ds:schemaRefs>
    <ds:schemaRef ds:uri="http://schemas.openxmlformats.org/officeDocument/2006/bibliography"/>
  </ds:schemaRefs>
</ds:datastoreItem>
</file>

<file path=customXml/itemProps4.xml><?xml version="1.0" encoding="utf-8"?>
<ds:datastoreItem xmlns:ds="http://schemas.openxmlformats.org/officeDocument/2006/customXml" ds:itemID="{FB4EB99F-6009-4699-A5EE-D7F633064D49}">
  <ds:schemaRefs>
    <ds:schemaRef ds:uri="http://schemas.microsoft.com/sharepoint/v3/contenttype/forms"/>
  </ds:schemaRefs>
</ds:datastoreItem>
</file>

<file path=customXml/itemProps5.xml><?xml version="1.0" encoding="utf-8"?>
<ds:datastoreItem xmlns:ds="http://schemas.openxmlformats.org/officeDocument/2006/customXml" ds:itemID="{829174F6-66C9-462B-9D4F-015381CB7F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96a71e-4770-43f9-9e3f-a06137c94620"/>
    <ds:schemaRef ds:uri="206a2ef8-8c47-4f4c-93c1-0898a02d5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RSG Report and Proposal Template.dotx</Template>
  <TotalTime>114</TotalTime>
  <Pages>25</Pages>
  <Words>5244</Words>
  <Characters>29895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Shared Parking Analysis Tool</vt:lpstr>
    </vt:vector>
  </TitlesOfParts>
  <Company>Town of Williston | CCRPC</Company>
  <LinksUpToDate>false</LinksUpToDate>
  <CharactersWithSpaces>35069</CharactersWithSpaces>
  <SharedDoc>false</SharedDoc>
  <HLinks>
    <vt:vector size="210" baseType="variant">
      <vt:variant>
        <vt:i4>1114162</vt:i4>
      </vt:variant>
      <vt:variant>
        <vt:i4>191</vt:i4>
      </vt:variant>
      <vt:variant>
        <vt:i4>0</vt:i4>
      </vt:variant>
      <vt:variant>
        <vt:i4>5</vt:i4>
      </vt:variant>
      <vt:variant>
        <vt:lpwstr/>
      </vt:variant>
      <vt:variant>
        <vt:lpwstr>_Toc20380937</vt:lpwstr>
      </vt:variant>
      <vt:variant>
        <vt:i4>1048626</vt:i4>
      </vt:variant>
      <vt:variant>
        <vt:i4>185</vt:i4>
      </vt:variant>
      <vt:variant>
        <vt:i4>0</vt:i4>
      </vt:variant>
      <vt:variant>
        <vt:i4>5</vt:i4>
      </vt:variant>
      <vt:variant>
        <vt:lpwstr/>
      </vt:variant>
      <vt:variant>
        <vt:lpwstr>_Toc20380936</vt:lpwstr>
      </vt:variant>
      <vt:variant>
        <vt:i4>1245234</vt:i4>
      </vt:variant>
      <vt:variant>
        <vt:i4>179</vt:i4>
      </vt:variant>
      <vt:variant>
        <vt:i4>0</vt:i4>
      </vt:variant>
      <vt:variant>
        <vt:i4>5</vt:i4>
      </vt:variant>
      <vt:variant>
        <vt:lpwstr/>
      </vt:variant>
      <vt:variant>
        <vt:lpwstr>_Toc20380935</vt:lpwstr>
      </vt:variant>
      <vt:variant>
        <vt:i4>1179698</vt:i4>
      </vt:variant>
      <vt:variant>
        <vt:i4>173</vt:i4>
      </vt:variant>
      <vt:variant>
        <vt:i4>0</vt:i4>
      </vt:variant>
      <vt:variant>
        <vt:i4>5</vt:i4>
      </vt:variant>
      <vt:variant>
        <vt:lpwstr/>
      </vt:variant>
      <vt:variant>
        <vt:lpwstr>_Toc20380934</vt:lpwstr>
      </vt:variant>
      <vt:variant>
        <vt:i4>1376306</vt:i4>
      </vt:variant>
      <vt:variant>
        <vt:i4>167</vt:i4>
      </vt:variant>
      <vt:variant>
        <vt:i4>0</vt:i4>
      </vt:variant>
      <vt:variant>
        <vt:i4>5</vt:i4>
      </vt:variant>
      <vt:variant>
        <vt:lpwstr/>
      </vt:variant>
      <vt:variant>
        <vt:lpwstr>_Toc20380933</vt:lpwstr>
      </vt:variant>
      <vt:variant>
        <vt:i4>1310770</vt:i4>
      </vt:variant>
      <vt:variant>
        <vt:i4>161</vt:i4>
      </vt:variant>
      <vt:variant>
        <vt:i4>0</vt:i4>
      </vt:variant>
      <vt:variant>
        <vt:i4>5</vt:i4>
      </vt:variant>
      <vt:variant>
        <vt:lpwstr/>
      </vt:variant>
      <vt:variant>
        <vt:lpwstr>_Toc20380932</vt:lpwstr>
      </vt:variant>
      <vt:variant>
        <vt:i4>1507378</vt:i4>
      </vt:variant>
      <vt:variant>
        <vt:i4>155</vt:i4>
      </vt:variant>
      <vt:variant>
        <vt:i4>0</vt:i4>
      </vt:variant>
      <vt:variant>
        <vt:i4>5</vt:i4>
      </vt:variant>
      <vt:variant>
        <vt:lpwstr/>
      </vt:variant>
      <vt:variant>
        <vt:lpwstr>_Toc20380931</vt:lpwstr>
      </vt:variant>
      <vt:variant>
        <vt:i4>1441842</vt:i4>
      </vt:variant>
      <vt:variant>
        <vt:i4>149</vt:i4>
      </vt:variant>
      <vt:variant>
        <vt:i4>0</vt:i4>
      </vt:variant>
      <vt:variant>
        <vt:i4>5</vt:i4>
      </vt:variant>
      <vt:variant>
        <vt:lpwstr/>
      </vt:variant>
      <vt:variant>
        <vt:lpwstr>_Toc20380930</vt:lpwstr>
      </vt:variant>
      <vt:variant>
        <vt:i4>2031667</vt:i4>
      </vt:variant>
      <vt:variant>
        <vt:i4>143</vt:i4>
      </vt:variant>
      <vt:variant>
        <vt:i4>0</vt:i4>
      </vt:variant>
      <vt:variant>
        <vt:i4>5</vt:i4>
      </vt:variant>
      <vt:variant>
        <vt:lpwstr/>
      </vt:variant>
      <vt:variant>
        <vt:lpwstr>_Toc20380929</vt:lpwstr>
      </vt:variant>
      <vt:variant>
        <vt:i4>1179701</vt:i4>
      </vt:variant>
      <vt:variant>
        <vt:i4>134</vt:i4>
      </vt:variant>
      <vt:variant>
        <vt:i4>0</vt:i4>
      </vt:variant>
      <vt:variant>
        <vt:i4>5</vt:i4>
      </vt:variant>
      <vt:variant>
        <vt:lpwstr/>
      </vt:variant>
      <vt:variant>
        <vt:lpwstr>_Toc20384805</vt:lpwstr>
      </vt:variant>
      <vt:variant>
        <vt:i4>1245237</vt:i4>
      </vt:variant>
      <vt:variant>
        <vt:i4>128</vt:i4>
      </vt:variant>
      <vt:variant>
        <vt:i4>0</vt:i4>
      </vt:variant>
      <vt:variant>
        <vt:i4>5</vt:i4>
      </vt:variant>
      <vt:variant>
        <vt:lpwstr/>
      </vt:variant>
      <vt:variant>
        <vt:lpwstr>_Toc20384804</vt:lpwstr>
      </vt:variant>
      <vt:variant>
        <vt:i4>1310773</vt:i4>
      </vt:variant>
      <vt:variant>
        <vt:i4>122</vt:i4>
      </vt:variant>
      <vt:variant>
        <vt:i4>0</vt:i4>
      </vt:variant>
      <vt:variant>
        <vt:i4>5</vt:i4>
      </vt:variant>
      <vt:variant>
        <vt:lpwstr/>
      </vt:variant>
      <vt:variant>
        <vt:lpwstr>_Toc20384803</vt:lpwstr>
      </vt:variant>
      <vt:variant>
        <vt:i4>1376309</vt:i4>
      </vt:variant>
      <vt:variant>
        <vt:i4>116</vt:i4>
      </vt:variant>
      <vt:variant>
        <vt:i4>0</vt:i4>
      </vt:variant>
      <vt:variant>
        <vt:i4>5</vt:i4>
      </vt:variant>
      <vt:variant>
        <vt:lpwstr/>
      </vt:variant>
      <vt:variant>
        <vt:lpwstr>_Toc20384802</vt:lpwstr>
      </vt:variant>
      <vt:variant>
        <vt:i4>1441845</vt:i4>
      </vt:variant>
      <vt:variant>
        <vt:i4>110</vt:i4>
      </vt:variant>
      <vt:variant>
        <vt:i4>0</vt:i4>
      </vt:variant>
      <vt:variant>
        <vt:i4>5</vt:i4>
      </vt:variant>
      <vt:variant>
        <vt:lpwstr/>
      </vt:variant>
      <vt:variant>
        <vt:lpwstr>_Toc20384801</vt:lpwstr>
      </vt:variant>
      <vt:variant>
        <vt:i4>1507381</vt:i4>
      </vt:variant>
      <vt:variant>
        <vt:i4>104</vt:i4>
      </vt:variant>
      <vt:variant>
        <vt:i4>0</vt:i4>
      </vt:variant>
      <vt:variant>
        <vt:i4>5</vt:i4>
      </vt:variant>
      <vt:variant>
        <vt:lpwstr/>
      </vt:variant>
      <vt:variant>
        <vt:lpwstr>_Toc20384800</vt:lpwstr>
      </vt:variant>
      <vt:variant>
        <vt:i4>1114172</vt:i4>
      </vt:variant>
      <vt:variant>
        <vt:i4>98</vt:i4>
      </vt:variant>
      <vt:variant>
        <vt:i4>0</vt:i4>
      </vt:variant>
      <vt:variant>
        <vt:i4>5</vt:i4>
      </vt:variant>
      <vt:variant>
        <vt:lpwstr/>
      </vt:variant>
      <vt:variant>
        <vt:lpwstr>_Toc20384799</vt:lpwstr>
      </vt:variant>
      <vt:variant>
        <vt:i4>1048636</vt:i4>
      </vt:variant>
      <vt:variant>
        <vt:i4>92</vt:i4>
      </vt:variant>
      <vt:variant>
        <vt:i4>0</vt:i4>
      </vt:variant>
      <vt:variant>
        <vt:i4>5</vt:i4>
      </vt:variant>
      <vt:variant>
        <vt:lpwstr/>
      </vt:variant>
      <vt:variant>
        <vt:lpwstr>_Toc20384798</vt:lpwstr>
      </vt:variant>
      <vt:variant>
        <vt:i4>2031676</vt:i4>
      </vt:variant>
      <vt:variant>
        <vt:i4>86</vt:i4>
      </vt:variant>
      <vt:variant>
        <vt:i4>0</vt:i4>
      </vt:variant>
      <vt:variant>
        <vt:i4>5</vt:i4>
      </vt:variant>
      <vt:variant>
        <vt:lpwstr/>
      </vt:variant>
      <vt:variant>
        <vt:lpwstr>_Toc20384797</vt:lpwstr>
      </vt:variant>
      <vt:variant>
        <vt:i4>1966140</vt:i4>
      </vt:variant>
      <vt:variant>
        <vt:i4>80</vt:i4>
      </vt:variant>
      <vt:variant>
        <vt:i4>0</vt:i4>
      </vt:variant>
      <vt:variant>
        <vt:i4>5</vt:i4>
      </vt:variant>
      <vt:variant>
        <vt:lpwstr/>
      </vt:variant>
      <vt:variant>
        <vt:lpwstr>_Toc20384796</vt:lpwstr>
      </vt:variant>
      <vt:variant>
        <vt:i4>1900604</vt:i4>
      </vt:variant>
      <vt:variant>
        <vt:i4>74</vt:i4>
      </vt:variant>
      <vt:variant>
        <vt:i4>0</vt:i4>
      </vt:variant>
      <vt:variant>
        <vt:i4>5</vt:i4>
      </vt:variant>
      <vt:variant>
        <vt:lpwstr/>
      </vt:variant>
      <vt:variant>
        <vt:lpwstr>_Toc20384795</vt:lpwstr>
      </vt:variant>
      <vt:variant>
        <vt:i4>1835068</vt:i4>
      </vt:variant>
      <vt:variant>
        <vt:i4>68</vt:i4>
      </vt:variant>
      <vt:variant>
        <vt:i4>0</vt:i4>
      </vt:variant>
      <vt:variant>
        <vt:i4>5</vt:i4>
      </vt:variant>
      <vt:variant>
        <vt:lpwstr/>
      </vt:variant>
      <vt:variant>
        <vt:lpwstr>_Toc20384794</vt:lpwstr>
      </vt:variant>
      <vt:variant>
        <vt:i4>1769532</vt:i4>
      </vt:variant>
      <vt:variant>
        <vt:i4>62</vt:i4>
      </vt:variant>
      <vt:variant>
        <vt:i4>0</vt:i4>
      </vt:variant>
      <vt:variant>
        <vt:i4>5</vt:i4>
      </vt:variant>
      <vt:variant>
        <vt:lpwstr/>
      </vt:variant>
      <vt:variant>
        <vt:lpwstr>_Toc20384793</vt:lpwstr>
      </vt:variant>
      <vt:variant>
        <vt:i4>1703996</vt:i4>
      </vt:variant>
      <vt:variant>
        <vt:i4>56</vt:i4>
      </vt:variant>
      <vt:variant>
        <vt:i4>0</vt:i4>
      </vt:variant>
      <vt:variant>
        <vt:i4>5</vt:i4>
      </vt:variant>
      <vt:variant>
        <vt:lpwstr/>
      </vt:variant>
      <vt:variant>
        <vt:lpwstr>_Toc20384792</vt:lpwstr>
      </vt:variant>
      <vt:variant>
        <vt:i4>1638460</vt:i4>
      </vt:variant>
      <vt:variant>
        <vt:i4>50</vt:i4>
      </vt:variant>
      <vt:variant>
        <vt:i4>0</vt:i4>
      </vt:variant>
      <vt:variant>
        <vt:i4>5</vt:i4>
      </vt:variant>
      <vt:variant>
        <vt:lpwstr/>
      </vt:variant>
      <vt:variant>
        <vt:lpwstr>_Toc20384791</vt:lpwstr>
      </vt:variant>
      <vt:variant>
        <vt:i4>1572924</vt:i4>
      </vt:variant>
      <vt:variant>
        <vt:i4>44</vt:i4>
      </vt:variant>
      <vt:variant>
        <vt:i4>0</vt:i4>
      </vt:variant>
      <vt:variant>
        <vt:i4>5</vt:i4>
      </vt:variant>
      <vt:variant>
        <vt:lpwstr/>
      </vt:variant>
      <vt:variant>
        <vt:lpwstr>_Toc20384790</vt:lpwstr>
      </vt:variant>
      <vt:variant>
        <vt:i4>1114173</vt:i4>
      </vt:variant>
      <vt:variant>
        <vt:i4>38</vt:i4>
      </vt:variant>
      <vt:variant>
        <vt:i4>0</vt:i4>
      </vt:variant>
      <vt:variant>
        <vt:i4>5</vt:i4>
      </vt:variant>
      <vt:variant>
        <vt:lpwstr/>
      </vt:variant>
      <vt:variant>
        <vt:lpwstr>_Toc20384789</vt:lpwstr>
      </vt:variant>
      <vt:variant>
        <vt:i4>1048637</vt:i4>
      </vt:variant>
      <vt:variant>
        <vt:i4>32</vt:i4>
      </vt:variant>
      <vt:variant>
        <vt:i4>0</vt:i4>
      </vt:variant>
      <vt:variant>
        <vt:i4>5</vt:i4>
      </vt:variant>
      <vt:variant>
        <vt:lpwstr/>
      </vt:variant>
      <vt:variant>
        <vt:lpwstr>_Toc20384788</vt:lpwstr>
      </vt:variant>
      <vt:variant>
        <vt:i4>2031677</vt:i4>
      </vt:variant>
      <vt:variant>
        <vt:i4>26</vt:i4>
      </vt:variant>
      <vt:variant>
        <vt:i4>0</vt:i4>
      </vt:variant>
      <vt:variant>
        <vt:i4>5</vt:i4>
      </vt:variant>
      <vt:variant>
        <vt:lpwstr/>
      </vt:variant>
      <vt:variant>
        <vt:lpwstr>_Toc20384787</vt:lpwstr>
      </vt:variant>
      <vt:variant>
        <vt:i4>1966141</vt:i4>
      </vt:variant>
      <vt:variant>
        <vt:i4>20</vt:i4>
      </vt:variant>
      <vt:variant>
        <vt:i4>0</vt:i4>
      </vt:variant>
      <vt:variant>
        <vt:i4>5</vt:i4>
      </vt:variant>
      <vt:variant>
        <vt:lpwstr/>
      </vt:variant>
      <vt:variant>
        <vt:lpwstr>_Toc20384786</vt:lpwstr>
      </vt:variant>
      <vt:variant>
        <vt:i4>1900605</vt:i4>
      </vt:variant>
      <vt:variant>
        <vt:i4>14</vt:i4>
      </vt:variant>
      <vt:variant>
        <vt:i4>0</vt:i4>
      </vt:variant>
      <vt:variant>
        <vt:i4>5</vt:i4>
      </vt:variant>
      <vt:variant>
        <vt:lpwstr/>
      </vt:variant>
      <vt:variant>
        <vt:lpwstr>_Toc20384785</vt:lpwstr>
      </vt:variant>
      <vt:variant>
        <vt:i4>1835069</vt:i4>
      </vt:variant>
      <vt:variant>
        <vt:i4>8</vt:i4>
      </vt:variant>
      <vt:variant>
        <vt:i4>0</vt:i4>
      </vt:variant>
      <vt:variant>
        <vt:i4>5</vt:i4>
      </vt:variant>
      <vt:variant>
        <vt:lpwstr/>
      </vt:variant>
      <vt:variant>
        <vt:lpwstr>_Toc20384784</vt:lpwstr>
      </vt:variant>
      <vt:variant>
        <vt:i4>1769533</vt:i4>
      </vt:variant>
      <vt:variant>
        <vt:i4>2</vt:i4>
      </vt:variant>
      <vt:variant>
        <vt:i4>0</vt:i4>
      </vt:variant>
      <vt:variant>
        <vt:i4>5</vt:i4>
      </vt:variant>
      <vt:variant>
        <vt:lpwstr/>
      </vt:variant>
      <vt:variant>
        <vt:lpwstr>_Toc20384783</vt:lpwstr>
      </vt:variant>
      <vt:variant>
        <vt:i4>4456456</vt:i4>
      </vt:variant>
      <vt:variant>
        <vt:i4>6</vt:i4>
      </vt:variant>
      <vt:variant>
        <vt:i4>0</vt:i4>
      </vt:variant>
      <vt:variant>
        <vt:i4>5</vt:i4>
      </vt:variant>
      <vt:variant>
        <vt:lpwstr>https://pandas.pydata.org/pandas-docs/stable/reference/api/pandas.DataFrame.html</vt:lpwstr>
      </vt:variant>
      <vt:variant>
        <vt:lpwstr/>
      </vt:variant>
      <vt:variant>
        <vt:i4>7602272</vt:i4>
      </vt:variant>
      <vt:variant>
        <vt:i4>3</vt:i4>
      </vt:variant>
      <vt:variant>
        <vt:i4>0</vt:i4>
      </vt:variant>
      <vt:variant>
        <vt:i4>5</vt:i4>
      </vt:variant>
      <vt:variant>
        <vt:lpwstr>https://pandas.pydata.org/</vt:lpwstr>
      </vt:variant>
      <vt:variant>
        <vt:lpwstr/>
      </vt:variant>
      <vt:variant>
        <vt:i4>1966110</vt:i4>
      </vt:variant>
      <vt:variant>
        <vt:i4>0</vt:i4>
      </vt:variant>
      <vt:variant>
        <vt:i4>0</vt:i4>
      </vt:variant>
      <vt:variant>
        <vt:i4>5</vt:i4>
      </vt:variant>
      <vt:variant>
        <vt:lpwstr>https://docs.python.org/3/library/pickle.html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Shared Parking Analysis Tool</dc:title>
  <dc:subject/>
  <dc:creator>David Grover</dc:creator>
  <cp:keywords/>
  <cp:lastModifiedBy>Jonathan Slason</cp:lastModifiedBy>
  <cp:revision>8</cp:revision>
  <cp:lastPrinted>2013-10-11T21:04:00Z</cp:lastPrinted>
  <dcterms:created xsi:type="dcterms:W3CDTF">2022-11-28T15:29:00Z</dcterms:created>
  <dcterms:modified xsi:type="dcterms:W3CDTF">2023-07-16T02:35:00Z</dcterms:modified>
  <cp:category>User’s Guide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0x0101001951E22F091D9D45B3FEED9FDA024EC1</vt:lpwstr>
  </property>
</Properties>
</file>